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60988" w:rsidRDefault="00B60988">
      <w:pPr>
        <w:spacing w:line="360" w:lineRule="auto"/>
        <w:rPr>
          <w:rFonts w:ascii="Helvetica Neue" w:eastAsia="Helvetica Neue" w:hAnsi="Helvetica Neue" w:cs="Helvetica Neue"/>
          <w:sz w:val="28"/>
          <w:szCs w:val="28"/>
        </w:rPr>
      </w:pPr>
    </w:p>
    <w:p w:rsidR="00B60988" w:rsidRDefault="004A22C5">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56"/>
          <w:szCs w:val="56"/>
        </w:rPr>
        <w:t>Study of an online shopping system</w:t>
      </w:r>
    </w:p>
    <w:p w:rsidR="00B60988" w:rsidRDefault="004A22C5">
      <w:pPr>
        <w:pBdr>
          <w:top w:val="nil"/>
          <w:left w:val="nil"/>
          <w:bottom w:val="nil"/>
          <w:right w:val="nil"/>
          <w:between w:val="nil"/>
        </w:pBd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Submitted by</w:t>
      </w:r>
    </w:p>
    <w:p w:rsidR="00B60988" w:rsidRDefault="004A22C5">
      <w:pPr>
        <w:spacing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sz w:val="28"/>
          <w:szCs w:val="28"/>
        </w:rPr>
        <w:t xml:space="preserve">Pragathi Kancharla (1935733) </w:t>
      </w:r>
      <w:r>
        <w:rPr>
          <w:rFonts w:ascii="Times New Roman" w:eastAsia="Times New Roman" w:hAnsi="Times New Roman" w:cs="Times New Roman"/>
          <w:sz w:val="28"/>
          <w:szCs w:val="28"/>
        </w:rPr>
        <w:tab/>
        <w:t>Graduate Student</w:t>
      </w:r>
    </w:p>
    <w:p w:rsidR="00B60988" w:rsidRDefault="004A22C5">
      <w:pPr>
        <w:pBdr>
          <w:top w:val="nil"/>
          <w:left w:val="nil"/>
          <w:bottom w:val="nil"/>
          <w:right w:val="nil"/>
          <w:between w:val="nil"/>
        </w:pBdr>
        <w:spacing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Sri Vidya Malladi (1925883) </w:t>
      </w:r>
      <w:r>
        <w:rPr>
          <w:rFonts w:ascii="Times New Roman" w:eastAsia="Times New Roman" w:hAnsi="Times New Roman" w:cs="Times New Roman"/>
          <w:sz w:val="28"/>
          <w:szCs w:val="28"/>
        </w:rPr>
        <w:tab/>
      </w:r>
      <w:r>
        <w:rPr>
          <w:rFonts w:ascii="Times New Roman" w:eastAsia="Times New Roman" w:hAnsi="Times New Roman" w:cs="Times New Roman"/>
          <w:color w:val="000000"/>
          <w:sz w:val="28"/>
          <w:szCs w:val="28"/>
        </w:rPr>
        <w:t>Graduate Student</w:t>
      </w:r>
    </w:p>
    <w:p w:rsidR="00B60988" w:rsidRDefault="004A22C5">
      <w:pPr>
        <w:pBdr>
          <w:top w:val="nil"/>
          <w:left w:val="nil"/>
          <w:bottom w:val="nil"/>
          <w:right w:val="nil"/>
          <w:between w:val="nil"/>
        </w:pBd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Ujjwal N Shah (1794487) Undergraduate Student</w:t>
      </w:r>
    </w:p>
    <w:p w:rsidR="00B60988" w:rsidRDefault="004A22C5">
      <w:pPr>
        <w:pBdr>
          <w:top w:val="nil"/>
          <w:left w:val="nil"/>
          <w:bottom w:val="nil"/>
          <w:right w:val="nil"/>
          <w:between w:val="nil"/>
        </w:pBd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Bharat Darbar (1973214) Graduate student</w:t>
      </w:r>
    </w:p>
    <w:p w:rsidR="00B60988" w:rsidRDefault="00B60988">
      <w:pPr>
        <w:pBdr>
          <w:top w:val="nil"/>
          <w:left w:val="nil"/>
          <w:bottom w:val="nil"/>
          <w:right w:val="nil"/>
          <w:between w:val="nil"/>
        </w:pBdr>
        <w:spacing w:line="360" w:lineRule="auto"/>
        <w:jc w:val="center"/>
        <w:rPr>
          <w:rFonts w:ascii="Times New Roman" w:eastAsia="Times New Roman" w:hAnsi="Times New Roman" w:cs="Times New Roman"/>
          <w:sz w:val="28"/>
          <w:szCs w:val="28"/>
        </w:rPr>
      </w:pPr>
    </w:p>
    <w:p w:rsidR="00B60988" w:rsidRDefault="004A22C5">
      <w:pPr>
        <w:pBdr>
          <w:top w:val="nil"/>
          <w:left w:val="nil"/>
          <w:bottom w:val="nil"/>
          <w:right w:val="nil"/>
          <w:between w:val="nil"/>
        </w:pBdr>
        <w:spacing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Computer Science and Management Information Systems</w:t>
      </w:r>
    </w:p>
    <w:p w:rsidR="00B60988" w:rsidRDefault="004A22C5">
      <w:pPr>
        <w:jc w:val="center"/>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highlight w:val="white"/>
        </w:rPr>
        <w:t>Gildart Haase School of Computer Sciences and Engineering</w:t>
      </w:r>
    </w:p>
    <w:p w:rsidR="00B60988" w:rsidRDefault="00B60988">
      <w:pPr>
        <w:pBdr>
          <w:top w:val="nil"/>
          <w:left w:val="nil"/>
          <w:bottom w:val="nil"/>
          <w:right w:val="nil"/>
          <w:between w:val="nil"/>
        </w:pBdr>
        <w:rPr>
          <w:rFonts w:ascii="Times New Roman" w:eastAsia="Times New Roman" w:hAnsi="Times New Roman" w:cs="Times New Roman"/>
          <w:color w:val="000000"/>
          <w:sz w:val="28"/>
          <w:szCs w:val="28"/>
        </w:rPr>
      </w:pPr>
    </w:p>
    <w:p w:rsidR="00B60988" w:rsidRDefault="00B60988">
      <w:pPr>
        <w:pBdr>
          <w:top w:val="nil"/>
          <w:left w:val="nil"/>
          <w:bottom w:val="nil"/>
          <w:right w:val="nil"/>
          <w:between w:val="nil"/>
        </w:pBdr>
        <w:jc w:val="center"/>
        <w:rPr>
          <w:rFonts w:ascii="Times New Roman" w:eastAsia="Times New Roman" w:hAnsi="Times New Roman" w:cs="Times New Roman"/>
          <w:color w:val="000000"/>
          <w:sz w:val="28"/>
          <w:szCs w:val="28"/>
        </w:rPr>
      </w:pPr>
    </w:p>
    <w:p w:rsidR="00B60988" w:rsidRDefault="00B60988">
      <w:pPr>
        <w:pBdr>
          <w:top w:val="nil"/>
          <w:left w:val="nil"/>
          <w:bottom w:val="nil"/>
          <w:right w:val="nil"/>
          <w:between w:val="nil"/>
        </w:pBdr>
        <w:jc w:val="center"/>
        <w:rPr>
          <w:rFonts w:ascii="Times New Roman" w:eastAsia="Times New Roman" w:hAnsi="Times New Roman" w:cs="Times New Roman"/>
          <w:color w:val="000000"/>
          <w:sz w:val="28"/>
          <w:szCs w:val="28"/>
        </w:rPr>
      </w:pPr>
    </w:p>
    <w:p w:rsidR="00B60988" w:rsidRDefault="004A22C5">
      <w:pPr>
        <w:pBdr>
          <w:top w:val="nil"/>
          <w:left w:val="nil"/>
          <w:bottom w:val="nil"/>
          <w:right w:val="nil"/>
          <w:between w:val="nil"/>
        </w:pBdr>
        <w:spacing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A </w:t>
      </w:r>
      <w:r>
        <w:rPr>
          <w:rFonts w:ascii="Times New Roman" w:eastAsia="Times New Roman" w:hAnsi="Times New Roman" w:cs="Times New Roman"/>
          <w:b/>
          <w:color w:val="000000"/>
          <w:sz w:val="28"/>
          <w:szCs w:val="28"/>
        </w:rPr>
        <w:t>project report</w:t>
      </w:r>
      <w:r>
        <w:rPr>
          <w:rFonts w:ascii="Times New Roman" w:eastAsia="Times New Roman" w:hAnsi="Times New Roman" w:cs="Times New Roman"/>
          <w:color w:val="000000"/>
          <w:sz w:val="28"/>
          <w:szCs w:val="28"/>
        </w:rPr>
        <w:t xml:space="preserve"> paper submitted in partial fulfillment of the requirements for the course - </w:t>
      </w:r>
      <w:r>
        <w:rPr>
          <w:rFonts w:ascii="Times New Roman" w:eastAsia="Times New Roman" w:hAnsi="Times New Roman" w:cs="Times New Roman"/>
          <w:b/>
          <w:color w:val="000000"/>
          <w:sz w:val="28"/>
          <w:szCs w:val="28"/>
        </w:rPr>
        <w:t>Software Engineering CSCI6620.81</w:t>
      </w:r>
    </w:p>
    <w:p w:rsidR="00B60988" w:rsidRDefault="00B60988">
      <w:pPr>
        <w:pBdr>
          <w:top w:val="nil"/>
          <w:left w:val="nil"/>
          <w:bottom w:val="nil"/>
          <w:right w:val="nil"/>
          <w:between w:val="nil"/>
        </w:pBdr>
        <w:spacing w:line="360" w:lineRule="auto"/>
        <w:rPr>
          <w:rFonts w:ascii="Times New Roman" w:eastAsia="Times New Roman" w:hAnsi="Times New Roman" w:cs="Times New Roman"/>
          <w:color w:val="000000"/>
          <w:sz w:val="28"/>
          <w:szCs w:val="28"/>
        </w:rPr>
      </w:pPr>
    </w:p>
    <w:p w:rsidR="00B60988" w:rsidRDefault="004A22C5">
      <w:pPr>
        <w:pBdr>
          <w:top w:val="nil"/>
          <w:left w:val="nil"/>
          <w:bottom w:val="nil"/>
          <w:right w:val="nil"/>
          <w:between w:val="nil"/>
        </w:pBdr>
        <w:spacing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Under the supervision </w:t>
      </w:r>
    </w:p>
    <w:p w:rsidR="00B60988" w:rsidRDefault="004A22C5">
      <w:pPr>
        <w:pBdr>
          <w:top w:val="nil"/>
          <w:left w:val="nil"/>
          <w:bottom w:val="nil"/>
          <w:right w:val="nil"/>
          <w:between w:val="nil"/>
        </w:pBdr>
        <w:spacing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of</w:t>
      </w:r>
    </w:p>
    <w:p w:rsidR="00B60988" w:rsidRDefault="004A22C5">
      <w:pPr>
        <w:pBdr>
          <w:top w:val="nil"/>
          <w:left w:val="nil"/>
          <w:bottom w:val="nil"/>
          <w:right w:val="nil"/>
          <w:between w:val="nil"/>
        </w:pBdr>
        <w:spacing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Dr. Yongming Tang</w:t>
      </w:r>
    </w:p>
    <w:p w:rsidR="00B60988" w:rsidRDefault="004A22C5">
      <w:pPr>
        <w:pBdr>
          <w:top w:val="nil"/>
          <w:left w:val="nil"/>
          <w:bottom w:val="nil"/>
          <w:right w:val="nil"/>
          <w:between w:val="nil"/>
        </w:pBdr>
        <w:spacing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Assistant Professor, Department of Computer Science</w:t>
      </w:r>
    </w:p>
    <w:p w:rsidR="00B60988" w:rsidRDefault="00B60988">
      <w:pPr>
        <w:pBdr>
          <w:top w:val="nil"/>
          <w:left w:val="nil"/>
          <w:bottom w:val="nil"/>
          <w:right w:val="nil"/>
          <w:between w:val="nil"/>
        </w:pBdr>
        <w:spacing w:line="360" w:lineRule="auto"/>
        <w:jc w:val="center"/>
        <w:rPr>
          <w:rFonts w:ascii="Times New Roman" w:eastAsia="Times New Roman" w:hAnsi="Times New Roman" w:cs="Times New Roman"/>
          <w:color w:val="000000"/>
          <w:sz w:val="28"/>
          <w:szCs w:val="28"/>
        </w:rPr>
      </w:pPr>
    </w:p>
    <w:p w:rsidR="00B60988" w:rsidRDefault="004A22C5">
      <w:pPr>
        <w:pBdr>
          <w:top w:val="nil"/>
          <w:left w:val="nil"/>
          <w:bottom w:val="nil"/>
          <w:right w:val="nil"/>
          <w:between w:val="nil"/>
        </w:pBdr>
        <w:jc w:val="center"/>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lang w:eastAsia="zh-CN"/>
        </w:rPr>
        <w:drawing>
          <wp:inline distT="0" distB="0" distL="0" distR="0">
            <wp:extent cx="2743200" cy="914400"/>
            <wp:effectExtent l="0" t="0" r="0" b="0"/>
            <wp:docPr id="46" name="image33.jpg"/>
            <wp:cNvGraphicFramePr/>
            <a:graphic xmlns:a="http://schemas.openxmlformats.org/drawingml/2006/main">
              <a:graphicData uri="http://schemas.openxmlformats.org/drawingml/2006/picture">
                <pic:pic xmlns:pic="http://schemas.openxmlformats.org/drawingml/2006/picture">
                  <pic:nvPicPr>
                    <pic:cNvPr id="0" name="image33.jpg"/>
                    <pic:cNvPicPr preferRelativeResize="0"/>
                  </pic:nvPicPr>
                  <pic:blipFill>
                    <a:blip r:embed="rId7"/>
                    <a:srcRect/>
                    <a:stretch>
                      <a:fillRect/>
                    </a:stretch>
                  </pic:blipFill>
                  <pic:spPr>
                    <a:xfrm>
                      <a:off x="0" y="0"/>
                      <a:ext cx="2743200" cy="914400"/>
                    </a:xfrm>
                    <a:prstGeom prst="rect">
                      <a:avLst/>
                    </a:prstGeom>
                    <a:ln/>
                  </pic:spPr>
                </pic:pic>
              </a:graphicData>
            </a:graphic>
          </wp:inline>
        </w:drawing>
      </w:r>
    </w:p>
    <w:p w:rsidR="00B60988" w:rsidRDefault="004A22C5">
      <w:pPr>
        <w:pBdr>
          <w:top w:val="nil"/>
          <w:left w:val="nil"/>
          <w:bottom w:val="nil"/>
          <w:right w:val="nil"/>
          <w:between w:val="nil"/>
        </w:pBdr>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(Fall 2020)</w:t>
      </w:r>
    </w:p>
    <w:p w:rsidR="00B60988" w:rsidRDefault="00B60988">
      <w:pPr>
        <w:rPr>
          <w:rFonts w:ascii="Helvetica Neue" w:eastAsia="Helvetica Neue" w:hAnsi="Helvetica Neue" w:cs="Helvetica Neue"/>
          <w:sz w:val="28"/>
          <w:szCs w:val="28"/>
        </w:rPr>
      </w:pPr>
    </w:p>
    <w:p w:rsidR="00B60988" w:rsidRDefault="00825D8D">
      <w:pPr>
        <w:rPr>
          <w:rFonts w:ascii="Helvetica Neue" w:eastAsia="Helvetica Neue" w:hAnsi="Helvetica Neue" w:cs="Helvetica Neue"/>
          <w:sz w:val="28"/>
          <w:szCs w:val="28"/>
        </w:rPr>
      </w:pPr>
      <w:ins w:id="0" w:author="Dr. Yongming Tang" w:date="2020-11-16T11:54:00Z">
        <w:r>
          <w:rPr>
            <w:rFonts w:ascii="Helvetica Neue" w:eastAsia="Helvetica Neue" w:hAnsi="Helvetica Neue" w:cs="Helvetica Neue"/>
            <w:sz w:val="28"/>
            <w:szCs w:val="28"/>
          </w:rPr>
          <w:t>You score 92/100. Team responsible for the errors.</w:t>
        </w:r>
      </w:ins>
      <w:ins w:id="1" w:author="Dr. Yongming Tang" w:date="2020-11-16T11:59:00Z">
        <w:r w:rsidR="000B4529">
          <w:rPr>
            <w:rFonts w:ascii="Helvetica Neue" w:eastAsia="Helvetica Neue" w:hAnsi="Helvetica Neue" w:cs="Helvetica Neue"/>
            <w:sz w:val="28"/>
            <w:szCs w:val="28"/>
          </w:rPr>
          <w:t xml:space="preserve"> Excellent!</w:t>
        </w:r>
      </w:ins>
    </w:p>
    <w:p w:rsidR="00B60988" w:rsidRDefault="004A22C5">
      <w:pPr>
        <w:pStyle w:val="Title"/>
        <w:jc w:val="center"/>
        <w:rPr>
          <w:rFonts w:ascii="Times New Roman" w:eastAsia="Times New Roman" w:hAnsi="Times New Roman" w:cs="Times New Roman"/>
        </w:rPr>
      </w:pPr>
      <w:r>
        <w:rPr>
          <w:rFonts w:ascii="Times New Roman" w:eastAsia="Times New Roman" w:hAnsi="Times New Roman" w:cs="Times New Roman"/>
        </w:rPr>
        <w:lastRenderedPageBreak/>
        <w:t>Contribution</w:t>
      </w:r>
    </w:p>
    <w:p w:rsidR="00B60988" w:rsidRDefault="00B60988"/>
    <w:p w:rsidR="00B60988" w:rsidRDefault="004A22C5">
      <w:pPr>
        <w:rPr>
          <w:rFonts w:ascii="Times New Roman" w:eastAsia="Times New Roman" w:hAnsi="Times New Roman" w:cs="Times New Roman"/>
          <w:b/>
        </w:rPr>
      </w:pPr>
      <w:r>
        <w:rPr>
          <w:rFonts w:ascii="Times New Roman" w:eastAsia="Times New Roman" w:hAnsi="Times New Roman" w:cs="Times New Roman"/>
          <w:b/>
        </w:rPr>
        <w:t>Everyone contributed for each part in the project in cross checking and correcting others parts.</w:t>
      </w:r>
    </w:p>
    <w:p w:rsidR="00B60988" w:rsidRDefault="00B60988">
      <w:pPr>
        <w:rPr>
          <w:rFonts w:ascii="Times New Roman" w:eastAsia="Times New Roman" w:hAnsi="Times New Roman" w:cs="Times New Roman"/>
          <w:b/>
        </w:rPr>
      </w:pPr>
    </w:p>
    <w:p w:rsidR="00B60988" w:rsidRDefault="004A22C5">
      <w:pPr>
        <w:rPr>
          <w:rFonts w:ascii="Times New Roman" w:eastAsia="Times New Roman" w:hAnsi="Times New Roman" w:cs="Times New Roman"/>
          <w:b/>
        </w:rPr>
      </w:pPr>
      <w:r>
        <w:rPr>
          <w:rFonts w:ascii="Times New Roman" w:eastAsia="Times New Roman" w:hAnsi="Times New Roman" w:cs="Times New Roman"/>
          <w:b/>
        </w:rPr>
        <w:t>Part A:</w:t>
      </w:r>
    </w:p>
    <w:p w:rsidR="00B60988" w:rsidRDefault="004A22C5">
      <w:pPr>
        <w:numPr>
          <w:ilvl w:val="0"/>
          <w:numId w:val="7"/>
        </w:numPr>
        <w:pBdr>
          <w:top w:val="nil"/>
          <w:left w:val="nil"/>
          <w:bottom w:val="nil"/>
          <w:right w:val="nil"/>
          <w:between w:val="nil"/>
        </w:pBdr>
        <w:spacing w:line="276" w:lineRule="auto"/>
        <w:rPr>
          <w:rFonts w:ascii="Times New Roman" w:eastAsia="Times New Roman" w:hAnsi="Times New Roman" w:cs="Times New Roman"/>
          <w:color w:val="000000"/>
        </w:rPr>
      </w:pPr>
      <w:r>
        <w:rPr>
          <w:rFonts w:ascii="Times New Roman" w:eastAsia="Times New Roman" w:hAnsi="Times New Roman" w:cs="Times New Roman"/>
          <w:color w:val="000000"/>
        </w:rPr>
        <w:t>Problem Statement is done by Everyone.</w:t>
      </w:r>
    </w:p>
    <w:p w:rsidR="00B60988" w:rsidRDefault="004A22C5">
      <w:pPr>
        <w:numPr>
          <w:ilvl w:val="0"/>
          <w:numId w:val="7"/>
        </w:numPr>
        <w:pBdr>
          <w:top w:val="nil"/>
          <w:left w:val="nil"/>
          <w:bottom w:val="nil"/>
          <w:right w:val="nil"/>
          <w:between w:val="nil"/>
        </w:pBdr>
        <w:spacing w:after="200" w:line="276" w:lineRule="auto"/>
        <w:rPr>
          <w:rFonts w:ascii="Times New Roman" w:eastAsia="Times New Roman" w:hAnsi="Times New Roman" w:cs="Times New Roman"/>
          <w:color w:val="000000"/>
        </w:rPr>
      </w:pPr>
      <w:r>
        <w:rPr>
          <w:rFonts w:ascii="Times New Roman" w:eastAsia="Times New Roman" w:hAnsi="Times New Roman" w:cs="Times New Roman"/>
          <w:color w:val="000000"/>
        </w:rPr>
        <w:t>Restating the List of Activities is done by Everyone.</w:t>
      </w:r>
    </w:p>
    <w:p w:rsidR="00B60988" w:rsidRDefault="004A22C5">
      <w:pPr>
        <w:rPr>
          <w:rFonts w:ascii="Times New Roman" w:eastAsia="Times New Roman" w:hAnsi="Times New Roman" w:cs="Times New Roman"/>
          <w:b/>
        </w:rPr>
      </w:pPr>
      <w:r>
        <w:rPr>
          <w:rFonts w:ascii="Times New Roman" w:eastAsia="Times New Roman" w:hAnsi="Times New Roman" w:cs="Times New Roman"/>
          <w:b/>
        </w:rPr>
        <w:t>Part B:</w:t>
      </w:r>
    </w:p>
    <w:p w:rsidR="00B60988" w:rsidRDefault="00B60988">
      <w:pPr>
        <w:rPr>
          <w:rFonts w:ascii="Times New Roman" w:eastAsia="Times New Roman" w:hAnsi="Times New Roman" w:cs="Times New Roman"/>
          <w:b/>
        </w:rPr>
      </w:pPr>
    </w:p>
    <w:p w:rsidR="00B60988" w:rsidRDefault="004A22C5">
      <w:pPr>
        <w:numPr>
          <w:ilvl w:val="0"/>
          <w:numId w:val="7"/>
        </w:numPr>
        <w:spacing w:line="276" w:lineRule="auto"/>
        <w:rPr>
          <w:rFonts w:ascii="Times New Roman" w:eastAsia="Times New Roman" w:hAnsi="Times New Roman" w:cs="Times New Roman"/>
        </w:rPr>
      </w:pPr>
      <w:r>
        <w:rPr>
          <w:rFonts w:ascii="Times New Roman" w:eastAsia="Times New Roman" w:hAnsi="Times New Roman" w:cs="Times New Roman"/>
        </w:rPr>
        <w:t>Analysis Model : Functional model is done by Sri Vidya and Ujjwal</w:t>
      </w:r>
    </w:p>
    <w:p w:rsidR="00B60988" w:rsidRDefault="004A22C5">
      <w:pPr>
        <w:numPr>
          <w:ilvl w:val="0"/>
          <w:numId w:val="7"/>
        </w:numPr>
        <w:spacing w:line="276" w:lineRule="auto"/>
        <w:rPr>
          <w:rFonts w:ascii="Times New Roman" w:eastAsia="Times New Roman" w:hAnsi="Times New Roman" w:cs="Times New Roman"/>
        </w:rPr>
      </w:pPr>
      <w:r>
        <w:rPr>
          <w:rFonts w:ascii="Times New Roman" w:eastAsia="Times New Roman" w:hAnsi="Times New Roman" w:cs="Times New Roman"/>
        </w:rPr>
        <w:t>Dynamic model is done by Pragathi and Bharath.</w:t>
      </w:r>
    </w:p>
    <w:p w:rsidR="00B60988" w:rsidRDefault="004A22C5">
      <w:pPr>
        <w:numPr>
          <w:ilvl w:val="0"/>
          <w:numId w:val="7"/>
        </w:numPr>
        <w:spacing w:line="276" w:lineRule="auto"/>
        <w:rPr>
          <w:rFonts w:ascii="Times New Roman" w:eastAsia="Times New Roman" w:hAnsi="Times New Roman" w:cs="Times New Roman"/>
        </w:rPr>
      </w:pPr>
      <w:r>
        <w:rPr>
          <w:rFonts w:ascii="Times New Roman" w:eastAsia="Times New Roman" w:hAnsi="Times New Roman" w:cs="Times New Roman"/>
        </w:rPr>
        <w:t>Analysis of object models is done by Everyone.</w:t>
      </w:r>
    </w:p>
    <w:p w:rsidR="00B60988" w:rsidRDefault="00B60988">
      <w:pPr>
        <w:spacing w:line="276" w:lineRule="auto"/>
        <w:rPr>
          <w:rFonts w:ascii="Times New Roman" w:eastAsia="Times New Roman" w:hAnsi="Times New Roman" w:cs="Times New Roman"/>
        </w:rPr>
      </w:pPr>
    </w:p>
    <w:p w:rsidR="00B60988" w:rsidRDefault="004A22C5">
      <w:pPr>
        <w:rPr>
          <w:rFonts w:ascii="Times New Roman" w:eastAsia="Times New Roman" w:hAnsi="Times New Roman" w:cs="Times New Roman"/>
          <w:b/>
        </w:rPr>
      </w:pPr>
      <w:r>
        <w:rPr>
          <w:rFonts w:ascii="Times New Roman" w:eastAsia="Times New Roman" w:hAnsi="Times New Roman" w:cs="Times New Roman"/>
          <w:b/>
        </w:rPr>
        <w:t>Part C:</w:t>
      </w:r>
    </w:p>
    <w:p w:rsidR="00B60988" w:rsidRDefault="00B60988">
      <w:pPr>
        <w:rPr>
          <w:rFonts w:ascii="Times New Roman" w:eastAsia="Times New Roman" w:hAnsi="Times New Roman" w:cs="Times New Roman"/>
          <w:b/>
        </w:rPr>
      </w:pPr>
    </w:p>
    <w:p w:rsidR="00B60988" w:rsidRDefault="004A22C5">
      <w:pPr>
        <w:numPr>
          <w:ilvl w:val="0"/>
          <w:numId w:val="7"/>
        </w:numPr>
        <w:spacing w:line="276" w:lineRule="auto"/>
        <w:rPr>
          <w:rFonts w:ascii="Times New Roman" w:eastAsia="Times New Roman" w:hAnsi="Times New Roman" w:cs="Times New Roman"/>
        </w:rPr>
      </w:pPr>
      <w:r>
        <w:rPr>
          <w:rFonts w:ascii="Times New Roman" w:eastAsia="Times New Roman" w:hAnsi="Times New Roman" w:cs="Times New Roman"/>
        </w:rPr>
        <w:t>I</w:t>
      </w:r>
      <w:r>
        <w:t>ncluding at least one design pattern for an entity object is done by Everyone.</w:t>
      </w:r>
    </w:p>
    <w:p w:rsidR="00B60988" w:rsidRDefault="004A22C5">
      <w:pPr>
        <w:numPr>
          <w:ilvl w:val="0"/>
          <w:numId w:val="7"/>
        </w:numPr>
        <w:spacing w:line="276" w:lineRule="auto"/>
      </w:pPr>
      <w:r>
        <w:t>Interface specifications: an invariant for each entity class done by Ujjwal.</w:t>
      </w:r>
    </w:p>
    <w:p w:rsidR="00B60988" w:rsidRDefault="004A22C5">
      <w:pPr>
        <w:numPr>
          <w:ilvl w:val="0"/>
          <w:numId w:val="7"/>
        </w:numPr>
        <w:spacing w:line="276" w:lineRule="auto"/>
      </w:pPr>
      <w:r>
        <w:t xml:space="preserve"> Precondition and postcondition for the operations in each entity class done by Ujjwal and Sri Vidya.</w:t>
      </w:r>
    </w:p>
    <w:p w:rsidR="00B60988" w:rsidRDefault="004A22C5">
      <w:pPr>
        <w:rPr>
          <w:rFonts w:ascii="Times New Roman" w:eastAsia="Times New Roman" w:hAnsi="Times New Roman" w:cs="Times New Roman"/>
          <w:b/>
        </w:rPr>
      </w:pPr>
      <w:r>
        <w:rPr>
          <w:rFonts w:ascii="Times New Roman" w:eastAsia="Times New Roman" w:hAnsi="Times New Roman" w:cs="Times New Roman"/>
          <w:b/>
        </w:rPr>
        <w:t>Part D:</w:t>
      </w:r>
    </w:p>
    <w:p w:rsidR="00B60988" w:rsidRDefault="00B60988">
      <w:pPr>
        <w:rPr>
          <w:rFonts w:ascii="Times New Roman" w:eastAsia="Times New Roman" w:hAnsi="Times New Roman" w:cs="Times New Roman"/>
          <w:b/>
        </w:rPr>
      </w:pPr>
    </w:p>
    <w:p w:rsidR="00B60988" w:rsidRDefault="004A22C5">
      <w:pPr>
        <w:numPr>
          <w:ilvl w:val="0"/>
          <w:numId w:val="7"/>
        </w:numPr>
        <w:spacing w:line="276" w:lineRule="auto"/>
        <w:rPr>
          <w:rFonts w:ascii="Times New Roman" w:eastAsia="Times New Roman" w:hAnsi="Times New Roman" w:cs="Times New Roman"/>
        </w:rPr>
      </w:pPr>
      <w:r>
        <w:rPr>
          <w:rFonts w:ascii="Times New Roman" w:eastAsia="Times New Roman" w:hAnsi="Times New Roman" w:cs="Times New Roman"/>
        </w:rPr>
        <w:t>I</w:t>
      </w:r>
      <w:r>
        <w:t>ncluding subsystems and software architecture for the system done by everyone.</w:t>
      </w:r>
    </w:p>
    <w:p w:rsidR="00B60988" w:rsidRDefault="004A22C5">
      <w:pPr>
        <w:numPr>
          <w:ilvl w:val="0"/>
          <w:numId w:val="7"/>
        </w:numPr>
        <w:spacing w:line="276" w:lineRule="auto"/>
      </w:pPr>
      <w:r>
        <w:t>Deployment diagram, access control (one of the three: a global access table, an access control list or a capability) done by Pragathi and Bharath</w:t>
      </w:r>
    </w:p>
    <w:p w:rsidR="00B60988" w:rsidRDefault="004A22C5">
      <w:pPr>
        <w:numPr>
          <w:ilvl w:val="0"/>
          <w:numId w:val="7"/>
        </w:numPr>
        <w:spacing w:line="276" w:lineRule="auto"/>
      </w:pPr>
      <w:r>
        <w:t>Strategies for global control and at least one boundary use case done by Pragathi and Bharath.</w:t>
      </w:r>
    </w:p>
    <w:p w:rsidR="00B60988" w:rsidRDefault="00B60988">
      <w:pPr>
        <w:rPr>
          <w:rFonts w:ascii="Times New Roman" w:eastAsia="Times New Roman" w:hAnsi="Times New Roman" w:cs="Times New Roman"/>
          <w:b/>
        </w:rPr>
      </w:pPr>
    </w:p>
    <w:p w:rsidR="00B60988" w:rsidRDefault="00B60988">
      <w:pPr>
        <w:rPr>
          <w:rFonts w:ascii="Times New Roman" w:eastAsia="Times New Roman" w:hAnsi="Times New Roman" w:cs="Times New Roman"/>
          <w:b/>
        </w:rPr>
      </w:pPr>
    </w:p>
    <w:p w:rsidR="00B60988" w:rsidRDefault="00B60988">
      <w:pPr>
        <w:rPr>
          <w:rFonts w:ascii="Times New Roman" w:eastAsia="Times New Roman" w:hAnsi="Times New Roman" w:cs="Times New Roman"/>
          <w:b/>
        </w:rPr>
      </w:pPr>
    </w:p>
    <w:p w:rsidR="00B60988" w:rsidRDefault="00B60988">
      <w:pPr>
        <w:rPr>
          <w:rFonts w:ascii="Times New Roman" w:eastAsia="Times New Roman" w:hAnsi="Times New Roman" w:cs="Times New Roman"/>
          <w:b/>
        </w:rPr>
      </w:pPr>
    </w:p>
    <w:p w:rsidR="00B60988" w:rsidRDefault="00B60988">
      <w:pPr>
        <w:rPr>
          <w:rFonts w:ascii="Times New Roman" w:eastAsia="Times New Roman" w:hAnsi="Times New Roman" w:cs="Times New Roman"/>
          <w:b/>
        </w:rPr>
      </w:pPr>
    </w:p>
    <w:p w:rsidR="00B60988" w:rsidRDefault="00B60988">
      <w:pPr>
        <w:rPr>
          <w:rFonts w:ascii="Times New Roman" w:eastAsia="Times New Roman" w:hAnsi="Times New Roman" w:cs="Times New Roman"/>
          <w:b/>
        </w:rPr>
      </w:pPr>
    </w:p>
    <w:p w:rsidR="00B60988" w:rsidRDefault="00B60988">
      <w:pPr>
        <w:rPr>
          <w:rFonts w:ascii="Times New Roman" w:eastAsia="Times New Roman" w:hAnsi="Times New Roman" w:cs="Times New Roman"/>
          <w:b/>
        </w:rPr>
      </w:pPr>
    </w:p>
    <w:p w:rsidR="00B60988" w:rsidRDefault="00B60988">
      <w:pPr>
        <w:rPr>
          <w:rFonts w:ascii="Times New Roman" w:eastAsia="Times New Roman" w:hAnsi="Times New Roman" w:cs="Times New Roman"/>
          <w:b/>
        </w:rPr>
      </w:pPr>
    </w:p>
    <w:p w:rsidR="00B60988" w:rsidRDefault="00B60988">
      <w:pPr>
        <w:rPr>
          <w:rFonts w:ascii="Times New Roman" w:eastAsia="Times New Roman" w:hAnsi="Times New Roman" w:cs="Times New Roman"/>
          <w:b/>
        </w:rPr>
      </w:pPr>
    </w:p>
    <w:p w:rsidR="00B60988" w:rsidRDefault="00B60988">
      <w:pPr>
        <w:rPr>
          <w:rFonts w:ascii="Times New Roman" w:eastAsia="Times New Roman" w:hAnsi="Times New Roman" w:cs="Times New Roman"/>
          <w:b/>
        </w:rPr>
      </w:pPr>
    </w:p>
    <w:p w:rsidR="00B60988" w:rsidRDefault="00B60988">
      <w:pPr>
        <w:rPr>
          <w:rFonts w:ascii="Times New Roman" w:eastAsia="Times New Roman" w:hAnsi="Times New Roman" w:cs="Times New Roman"/>
          <w:b/>
        </w:rPr>
      </w:pPr>
    </w:p>
    <w:p w:rsidR="00B60988" w:rsidRDefault="00B60988">
      <w:pPr>
        <w:rPr>
          <w:rFonts w:ascii="Times New Roman" w:eastAsia="Times New Roman" w:hAnsi="Times New Roman" w:cs="Times New Roman"/>
          <w:sz w:val="28"/>
          <w:szCs w:val="28"/>
        </w:rPr>
      </w:pPr>
    </w:p>
    <w:p w:rsidR="00B60988" w:rsidRDefault="004A22C5">
      <w:pPr>
        <w:pStyle w:val="Title"/>
        <w:jc w:val="center"/>
        <w:rPr>
          <w:rFonts w:ascii="Times New Roman" w:eastAsia="Times New Roman" w:hAnsi="Times New Roman" w:cs="Times New Roman"/>
        </w:rPr>
      </w:pPr>
      <w:r>
        <w:rPr>
          <w:rFonts w:ascii="Times New Roman" w:eastAsia="Times New Roman" w:hAnsi="Times New Roman" w:cs="Times New Roman"/>
        </w:rPr>
        <w:t>PART- A</w:t>
      </w:r>
    </w:p>
    <w:p w:rsidR="00B60988" w:rsidRDefault="004A22C5">
      <w:pPr>
        <w:pStyle w:val="Heading1"/>
        <w:rPr>
          <w:rFonts w:ascii="Times New Roman" w:eastAsia="Times New Roman" w:hAnsi="Times New Roman" w:cs="Times New Roman"/>
        </w:rPr>
      </w:pPr>
      <w:r>
        <w:rPr>
          <w:rFonts w:ascii="Times New Roman" w:eastAsia="Times New Roman" w:hAnsi="Times New Roman" w:cs="Times New Roman"/>
        </w:rPr>
        <w:lastRenderedPageBreak/>
        <w:t>Problem statement:</w:t>
      </w:r>
    </w:p>
    <w:p w:rsidR="00B60988" w:rsidRDefault="004A22C5">
      <w:pPr>
        <w:rPr>
          <w:rFonts w:ascii="Times New Roman" w:eastAsia="Times New Roman" w:hAnsi="Times New Roman" w:cs="Times New Roman"/>
        </w:rPr>
      </w:pPr>
      <w:r>
        <w:rPr>
          <w:rFonts w:ascii="Times New Roman" w:eastAsia="Times New Roman" w:hAnsi="Times New Roman" w:cs="Times New Roman"/>
        </w:rPr>
        <w:t>Ecommerce has evolved very rapidly from the past decade and it’s been used with a maximum number of people nowadays for all their work to be done. As the demand increased all of them are updating their businesses online. Developing an online site and making it user friendly is a must. So, by using the online developed application one can shop online anywhere and anytime. By comparing different sites for the same product and deciding. In this paper an online shopping like Amazon.com an online shopping system for customers</w:t>
      </w:r>
      <w:r>
        <w:rPr>
          <w:rFonts w:ascii="Times New Roman" w:eastAsia="Times New Roman" w:hAnsi="Times New Roman" w:cs="Times New Roman"/>
          <w:b/>
        </w:rPr>
        <w:t xml:space="preserve"> </w:t>
      </w:r>
      <w:r>
        <w:rPr>
          <w:rFonts w:ascii="Times New Roman" w:eastAsia="Times New Roman" w:hAnsi="Times New Roman" w:cs="Times New Roman"/>
        </w:rPr>
        <w:t xml:space="preserve">has been taken and described the various functionalities it uses by attaching screenshots. </w:t>
      </w:r>
    </w:p>
    <w:p w:rsidR="00B60988" w:rsidRDefault="004A22C5">
      <w:pPr>
        <w:pStyle w:val="Heading1"/>
        <w:rPr>
          <w:rFonts w:ascii="Times New Roman" w:eastAsia="Times New Roman" w:hAnsi="Times New Roman" w:cs="Times New Roman"/>
        </w:rPr>
      </w:pPr>
      <w:r>
        <w:rPr>
          <w:rFonts w:ascii="Times New Roman" w:eastAsia="Times New Roman" w:hAnsi="Times New Roman" w:cs="Times New Roman"/>
        </w:rPr>
        <w:t>what you can do with the system:</w:t>
      </w:r>
    </w:p>
    <w:p w:rsidR="00B60988" w:rsidRDefault="004A22C5">
      <w:pPr>
        <w:rPr>
          <w:rFonts w:ascii="Times New Roman" w:eastAsia="Times New Roman" w:hAnsi="Times New Roman" w:cs="Times New Roman"/>
        </w:rPr>
      </w:pPr>
      <w:r>
        <w:rPr>
          <w:rFonts w:ascii="Times New Roman" w:eastAsia="Times New Roman" w:hAnsi="Times New Roman" w:cs="Times New Roman"/>
        </w:rPr>
        <w:t>Amazon.com is an online shopping system where customers can buy and check about the various products which are there in the site and which have the technologies with the latest trends all over the world that can be viewed and ordered by one click. Moreover the process is reliable, flexible and is user friendly to shop.</w:t>
      </w:r>
    </w:p>
    <w:p w:rsidR="00B60988" w:rsidRDefault="004A22C5">
      <w:pPr>
        <w:rPr>
          <w:rFonts w:ascii="Times New Roman" w:eastAsia="Times New Roman" w:hAnsi="Times New Roman" w:cs="Times New Roman"/>
        </w:rPr>
      </w:pPr>
      <w:r>
        <w:rPr>
          <w:rFonts w:ascii="Times New Roman" w:eastAsia="Times New Roman" w:hAnsi="Times New Roman" w:cs="Times New Roman"/>
        </w:rPr>
        <w:t>One can sign up using an email id or phone number which will be unique for each customer. So, by providing those customers can create their own account to use it further. They can also provide the address they frequently use to deliver and also add the payment details if they don’t want to type them every time it’s their wish.</w:t>
      </w:r>
    </w:p>
    <w:p w:rsidR="00B60988" w:rsidRDefault="004A22C5">
      <w:pPr>
        <w:rPr>
          <w:rFonts w:ascii="Times New Roman" w:eastAsia="Times New Roman" w:hAnsi="Times New Roman" w:cs="Times New Roman"/>
        </w:rPr>
      </w:pPr>
      <w:r>
        <w:rPr>
          <w:rFonts w:ascii="Times New Roman" w:eastAsia="Times New Roman" w:hAnsi="Times New Roman" w:cs="Times New Roman"/>
        </w:rPr>
        <w:t xml:space="preserve">In the system, one can buy starting from basics to electronic goods, Hardware products, Food, Drinks, Hardware, Home Appliances, Sports, Kids product, Footwear, Jewelry and many more products can be found with a variety of options including with brand and the price limit they want. </w:t>
      </w:r>
    </w:p>
    <w:p w:rsidR="00B60988" w:rsidRDefault="004A22C5">
      <w:pPr>
        <w:rPr>
          <w:rFonts w:ascii="Times New Roman" w:eastAsia="Times New Roman" w:hAnsi="Times New Roman" w:cs="Times New Roman"/>
        </w:rPr>
      </w:pPr>
      <w:r>
        <w:rPr>
          <w:rFonts w:ascii="Times New Roman" w:eastAsia="Times New Roman" w:hAnsi="Times New Roman" w:cs="Times New Roman"/>
        </w:rPr>
        <w:t>There will be seasonal, and festival offers with discounts too which attracts a lot of customers to opt for the online shopping. If they do not want any product and does not satisfy the customer there is an option to cancel the order or return the product within some time limit. Moreover, the tracking system which they provide is the best way to know where their product is present.</w:t>
      </w:r>
    </w:p>
    <w:p w:rsidR="00B60988" w:rsidRDefault="004A22C5">
      <w:pPr>
        <w:rPr>
          <w:rFonts w:ascii="Times New Roman" w:eastAsia="Times New Roman" w:hAnsi="Times New Roman" w:cs="Times New Roman"/>
        </w:rPr>
      </w:pPr>
      <w:r>
        <w:rPr>
          <w:rFonts w:ascii="Times New Roman" w:eastAsia="Times New Roman" w:hAnsi="Times New Roman" w:cs="Times New Roman"/>
        </w:rPr>
        <w:t>So, below are the things that a customer can do on the amazon.com:</w:t>
      </w:r>
    </w:p>
    <w:p w:rsidR="00B60988" w:rsidRDefault="004A22C5">
      <w:pPr>
        <w:numPr>
          <w:ilvl w:val="0"/>
          <w:numId w:val="9"/>
        </w:numPr>
        <w:pBdr>
          <w:top w:val="nil"/>
          <w:left w:val="nil"/>
          <w:bottom w:val="nil"/>
          <w:right w:val="nil"/>
          <w:between w:val="nil"/>
        </w:pBdr>
        <w:spacing w:line="254" w:lineRule="auto"/>
        <w:rPr>
          <w:rFonts w:ascii="Times New Roman" w:eastAsia="Times New Roman" w:hAnsi="Times New Roman" w:cs="Times New Roman"/>
          <w:color w:val="000000"/>
        </w:rPr>
      </w:pPr>
      <w:r>
        <w:rPr>
          <w:rFonts w:ascii="Times New Roman" w:eastAsia="Times New Roman" w:hAnsi="Times New Roman" w:cs="Times New Roman"/>
          <w:color w:val="000000"/>
        </w:rPr>
        <w:t>Can sign up and create an account. They can even change the password.</w:t>
      </w:r>
    </w:p>
    <w:p w:rsidR="00B60988" w:rsidRDefault="004A22C5">
      <w:pPr>
        <w:numPr>
          <w:ilvl w:val="0"/>
          <w:numId w:val="9"/>
        </w:numPr>
        <w:pBdr>
          <w:top w:val="nil"/>
          <w:left w:val="nil"/>
          <w:bottom w:val="nil"/>
          <w:right w:val="nil"/>
          <w:between w:val="nil"/>
        </w:pBdr>
        <w:spacing w:line="254" w:lineRule="auto"/>
        <w:rPr>
          <w:rFonts w:ascii="Times New Roman" w:eastAsia="Times New Roman" w:hAnsi="Times New Roman" w:cs="Times New Roman"/>
          <w:color w:val="000000"/>
        </w:rPr>
      </w:pPr>
      <w:r>
        <w:rPr>
          <w:rFonts w:ascii="Times New Roman" w:eastAsia="Times New Roman" w:hAnsi="Times New Roman" w:cs="Times New Roman"/>
          <w:color w:val="000000"/>
        </w:rPr>
        <w:t>Can provide address and payment details.</w:t>
      </w:r>
    </w:p>
    <w:p w:rsidR="00B60988" w:rsidRDefault="004A22C5">
      <w:pPr>
        <w:numPr>
          <w:ilvl w:val="0"/>
          <w:numId w:val="9"/>
        </w:numPr>
        <w:pBdr>
          <w:top w:val="nil"/>
          <w:left w:val="nil"/>
          <w:bottom w:val="nil"/>
          <w:right w:val="nil"/>
          <w:between w:val="nil"/>
        </w:pBdr>
        <w:spacing w:line="254" w:lineRule="auto"/>
        <w:rPr>
          <w:color w:val="000000"/>
        </w:rPr>
      </w:pPr>
      <w:r>
        <w:rPr>
          <w:rFonts w:ascii="Times New Roman" w:eastAsia="Times New Roman" w:hAnsi="Times New Roman" w:cs="Times New Roman"/>
        </w:rPr>
        <w:t>Customers</w:t>
      </w:r>
      <w:r>
        <w:rPr>
          <w:rFonts w:ascii="Times New Roman" w:eastAsia="Times New Roman" w:hAnsi="Times New Roman" w:cs="Times New Roman"/>
          <w:color w:val="000000"/>
        </w:rPr>
        <w:t xml:space="preserve"> can search for anything they want to on the search options or by shop by department option.</w:t>
      </w:r>
    </w:p>
    <w:p w:rsidR="00B60988" w:rsidRDefault="004A22C5">
      <w:pPr>
        <w:numPr>
          <w:ilvl w:val="0"/>
          <w:numId w:val="9"/>
        </w:numPr>
        <w:pBdr>
          <w:top w:val="nil"/>
          <w:left w:val="nil"/>
          <w:bottom w:val="nil"/>
          <w:right w:val="nil"/>
          <w:between w:val="nil"/>
        </w:pBdr>
        <w:spacing w:line="254" w:lineRule="auto"/>
        <w:rPr>
          <w:rFonts w:ascii="Times New Roman" w:eastAsia="Times New Roman" w:hAnsi="Times New Roman" w:cs="Times New Roman"/>
          <w:color w:val="000000"/>
        </w:rPr>
      </w:pPr>
      <w:r>
        <w:rPr>
          <w:rFonts w:ascii="Times New Roman" w:eastAsia="Times New Roman" w:hAnsi="Times New Roman" w:cs="Times New Roman"/>
          <w:color w:val="000000"/>
        </w:rPr>
        <w:t>Many options of the same product will appear</w:t>
      </w:r>
      <w:r>
        <w:rPr>
          <w:rFonts w:ascii="Times New Roman" w:eastAsia="Times New Roman" w:hAnsi="Times New Roman" w:cs="Times New Roman"/>
        </w:rPr>
        <w:t>. Customers</w:t>
      </w:r>
      <w:r>
        <w:rPr>
          <w:rFonts w:ascii="Times New Roman" w:eastAsia="Times New Roman" w:hAnsi="Times New Roman" w:cs="Times New Roman"/>
          <w:color w:val="000000"/>
        </w:rPr>
        <w:t xml:space="preserve"> can choose based on like price, picture, brand, view, rating, time of delivery and so on.</w:t>
      </w:r>
    </w:p>
    <w:p w:rsidR="00B60988" w:rsidRDefault="004A22C5">
      <w:pPr>
        <w:numPr>
          <w:ilvl w:val="0"/>
          <w:numId w:val="9"/>
        </w:numPr>
        <w:pBdr>
          <w:top w:val="nil"/>
          <w:left w:val="nil"/>
          <w:bottom w:val="nil"/>
          <w:right w:val="nil"/>
          <w:between w:val="nil"/>
        </w:pBdr>
        <w:spacing w:line="254" w:lineRule="auto"/>
        <w:rPr>
          <w:rFonts w:ascii="Times New Roman" w:eastAsia="Times New Roman" w:hAnsi="Times New Roman" w:cs="Times New Roman"/>
          <w:color w:val="000000"/>
        </w:rPr>
      </w:pPr>
      <w:r>
        <w:rPr>
          <w:rFonts w:ascii="Times New Roman" w:eastAsia="Times New Roman" w:hAnsi="Times New Roman" w:cs="Times New Roman"/>
          <w:color w:val="000000"/>
        </w:rPr>
        <w:t>If we like any option, we can add that item in the cart and search for more options.</w:t>
      </w:r>
    </w:p>
    <w:p w:rsidR="00B60988" w:rsidRDefault="004A22C5">
      <w:pPr>
        <w:numPr>
          <w:ilvl w:val="0"/>
          <w:numId w:val="9"/>
        </w:numPr>
        <w:pBdr>
          <w:top w:val="nil"/>
          <w:left w:val="nil"/>
          <w:bottom w:val="nil"/>
          <w:right w:val="nil"/>
          <w:between w:val="nil"/>
        </w:pBdr>
        <w:spacing w:line="254"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If we decide on the </w:t>
      </w:r>
      <w:r>
        <w:rPr>
          <w:rFonts w:ascii="Times New Roman" w:eastAsia="Times New Roman" w:hAnsi="Times New Roman" w:cs="Times New Roman"/>
        </w:rPr>
        <w:t>product, we can</w:t>
      </w:r>
      <w:r>
        <w:rPr>
          <w:rFonts w:ascii="Times New Roman" w:eastAsia="Times New Roman" w:hAnsi="Times New Roman" w:cs="Times New Roman"/>
          <w:color w:val="000000"/>
        </w:rPr>
        <w:t xml:space="preserve"> go </w:t>
      </w:r>
      <w:r>
        <w:rPr>
          <w:rFonts w:ascii="Times New Roman" w:eastAsia="Times New Roman" w:hAnsi="Times New Roman" w:cs="Times New Roman"/>
        </w:rPr>
        <w:t>to the view</w:t>
      </w:r>
      <w:r>
        <w:rPr>
          <w:rFonts w:ascii="Times New Roman" w:eastAsia="Times New Roman" w:hAnsi="Times New Roman" w:cs="Times New Roman"/>
          <w:color w:val="000000"/>
        </w:rPr>
        <w:t xml:space="preserve"> cart </w:t>
      </w:r>
      <w:r>
        <w:rPr>
          <w:rFonts w:ascii="Times New Roman" w:eastAsia="Times New Roman" w:hAnsi="Times New Roman" w:cs="Times New Roman"/>
        </w:rPr>
        <w:t>and delete</w:t>
      </w:r>
      <w:r>
        <w:rPr>
          <w:rFonts w:ascii="Times New Roman" w:eastAsia="Times New Roman" w:hAnsi="Times New Roman" w:cs="Times New Roman"/>
          <w:color w:val="000000"/>
        </w:rPr>
        <w:t xml:space="preserve"> or keep it for future use or can check out for that product to buy.</w:t>
      </w:r>
    </w:p>
    <w:p w:rsidR="00B60988" w:rsidRDefault="004A22C5">
      <w:pPr>
        <w:numPr>
          <w:ilvl w:val="0"/>
          <w:numId w:val="9"/>
        </w:numPr>
        <w:pBdr>
          <w:top w:val="nil"/>
          <w:left w:val="nil"/>
          <w:bottom w:val="nil"/>
          <w:right w:val="nil"/>
          <w:between w:val="nil"/>
        </w:pBdr>
        <w:spacing w:line="254" w:lineRule="auto"/>
        <w:rPr>
          <w:rFonts w:ascii="Times New Roman" w:eastAsia="Times New Roman" w:hAnsi="Times New Roman" w:cs="Times New Roman"/>
          <w:color w:val="000000"/>
        </w:rPr>
      </w:pPr>
      <w:r>
        <w:rPr>
          <w:rFonts w:ascii="Times New Roman" w:eastAsia="Times New Roman" w:hAnsi="Times New Roman" w:cs="Times New Roman"/>
          <w:color w:val="000000"/>
        </w:rPr>
        <w:t>There the address to which the product can be typed or if already saved will deliver to that address.</w:t>
      </w:r>
    </w:p>
    <w:p w:rsidR="00B60988" w:rsidRDefault="004A22C5">
      <w:pPr>
        <w:numPr>
          <w:ilvl w:val="0"/>
          <w:numId w:val="9"/>
        </w:numPr>
        <w:pBdr>
          <w:top w:val="nil"/>
          <w:left w:val="nil"/>
          <w:bottom w:val="nil"/>
          <w:right w:val="nil"/>
          <w:between w:val="nil"/>
        </w:pBdr>
        <w:spacing w:line="254"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Payment options can be provided before or whenever you </w:t>
      </w:r>
      <w:r>
        <w:rPr>
          <w:rFonts w:ascii="Times New Roman" w:eastAsia="Times New Roman" w:hAnsi="Times New Roman" w:cs="Times New Roman"/>
        </w:rPr>
        <w:t>shop</w:t>
      </w:r>
      <w:r>
        <w:rPr>
          <w:rFonts w:ascii="Times New Roman" w:eastAsia="Times New Roman" w:hAnsi="Times New Roman" w:cs="Times New Roman"/>
          <w:color w:val="000000"/>
        </w:rPr>
        <w:t>. For some products there will be an option for cash on delivery too.</w:t>
      </w:r>
    </w:p>
    <w:p w:rsidR="00B60988" w:rsidRDefault="004A22C5">
      <w:pPr>
        <w:numPr>
          <w:ilvl w:val="0"/>
          <w:numId w:val="9"/>
        </w:numPr>
        <w:pBdr>
          <w:top w:val="nil"/>
          <w:left w:val="nil"/>
          <w:bottom w:val="nil"/>
          <w:right w:val="nil"/>
          <w:between w:val="nil"/>
        </w:pBdr>
        <w:spacing w:line="254"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After the order, </w:t>
      </w:r>
      <w:r>
        <w:rPr>
          <w:rFonts w:ascii="Times New Roman" w:eastAsia="Times New Roman" w:hAnsi="Times New Roman" w:cs="Times New Roman"/>
        </w:rPr>
        <w:t>the customer</w:t>
      </w:r>
      <w:r>
        <w:rPr>
          <w:rFonts w:ascii="Times New Roman" w:eastAsia="Times New Roman" w:hAnsi="Times New Roman" w:cs="Times New Roman"/>
          <w:color w:val="000000"/>
        </w:rPr>
        <w:t xml:space="preserve"> can check my orders and track his product.</w:t>
      </w:r>
    </w:p>
    <w:p w:rsidR="00B60988" w:rsidRDefault="004A22C5">
      <w:pPr>
        <w:numPr>
          <w:ilvl w:val="0"/>
          <w:numId w:val="11"/>
        </w:numPr>
        <w:pBdr>
          <w:top w:val="nil"/>
          <w:left w:val="nil"/>
          <w:bottom w:val="nil"/>
          <w:right w:val="nil"/>
          <w:between w:val="nil"/>
        </w:pBdr>
        <w:spacing w:line="254" w:lineRule="auto"/>
        <w:rPr>
          <w:rFonts w:ascii="Times New Roman" w:eastAsia="Times New Roman" w:hAnsi="Times New Roman" w:cs="Times New Roman"/>
          <w:color w:val="000000"/>
        </w:rPr>
      </w:pPr>
      <w:r>
        <w:rPr>
          <w:rFonts w:ascii="Times New Roman" w:eastAsia="Times New Roman" w:hAnsi="Times New Roman" w:cs="Times New Roman"/>
          <w:color w:val="000000"/>
        </w:rPr>
        <w:t>If he decides to cancel the order can cancel too or replace the item within the specified time.</w:t>
      </w:r>
    </w:p>
    <w:p w:rsidR="00B60988" w:rsidRDefault="004A22C5">
      <w:pPr>
        <w:numPr>
          <w:ilvl w:val="0"/>
          <w:numId w:val="9"/>
        </w:numPr>
        <w:pBdr>
          <w:top w:val="nil"/>
          <w:left w:val="nil"/>
          <w:bottom w:val="nil"/>
          <w:right w:val="nil"/>
          <w:between w:val="nil"/>
        </w:pBdr>
        <w:spacing w:line="254"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If after the product is delivered you are not satisfied with the </w:t>
      </w:r>
      <w:r>
        <w:rPr>
          <w:rFonts w:ascii="Times New Roman" w:eastAsia="Times New Roman" w:hAnsi="Times New Roman" w:cs="Times New Roman"/>
        </w:rPr>
        <w:t>product and can</w:t>
      </w:r>
      <w:r>
        <w:rPr>
          <w:rFonts w:ascii="Times New Roman" w:eastAsia="Times New Roman" w:hAnsi="Times New Roman" w:cs="Times New Roman"/>
          <w:color w:val="000000"/>
        </w:rPr>
        <w:t xml:space="preserve"> return the product.</w:t>
      </w:r>
    </w:p>
    <w:p w:rsidR="00B60988" w:rsidRDefault="004A22C5">
      <w:pPr>
        <w:numPr>
          <w:ilvl w:val="0"/>
          <w:numId w:val="9"/>
        </w:numPr>
        <w:pBdr>
          <w:top w:val="nil"/>
          <w:left w:val="nil"/>
          <w:bottom w:val="nil"/>
          <w:right w:val="nil"/>
          <w:between w:val="nil"/>
        </w:pBdr>
        <w:spacing w:after="160" w:line="254" w:lineRule="auto"/>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If the customer is satisfied or not satisfied with his product can review the product by giving a rating. So that will be useful for the other users.</w:t>
      </w:r>
    </w:p>
    <w:p w:rsidR="00B60988" w:rsidRDefault="004A22C5">
      <w:pPr>
        <w:rPr>
          <w:rFonts w:ascii="Times New Roman" w:eastAsia="Times New Roman" w:hAnsi="Times New Roman" w:cs="Times New Roman"/>
        </w:rPr>
      </w:pPr>
      <w:r>
        <w:rPr>
          <w:rFonts w:ascii="Times New Roman" w:eastAsia="Times New Roman" w:hAnsi="Times New Roman" w:cs="Times New Roman"/>
        </w:rPr>
        <w:t>Once the order is given the salesperson in Amazon will do the following:</w:t>
      </w:r>
    </w:p>
    <w:p w:rsidR="00B60988" w:rsidRDefault="004A22C5">
      <w:pPr>
        <w:numPr>
          <w:ilvl w:val="0"/>
          <w:numId w:val="12"/>
        </w:numPr>
        <w:pBdr>
          <w:top w:val="nil"/>
          <w:left w:val="nil"/>
          <w:bottom w:val="nil"/>
          <w:right w:val="nil"/>
          <w:between w:val="nil"/>
        </w:pBdr>
        <w:spacing w:line="254" w:lineRule="auto"/>
        <w:rPr>
          <w:rFonts w:ascii="Times New Roman" w:eastAsia="Times New Roman" w:hAnsi="Times New Roman" w:cs="Times New Roman"/>
          <w:color w:val="000000"/>
        </w:rPr>
      </w:pPr>
      <w:r>
        <w:rPr>
          <w:rFonts w:ascii="Times New Roman" w:eastAsia="Times New Roman" w:hAnsi="Times New Roman" w:cs="Times New Roman"/>
          <w:color w:val="000000"/>
        </w:rPr>
        <w:t>They receive the order given by the customer.</w:t>
      </w:r>
    </w:p>
    <w:p w:rsidR="00B60988" w:rsidRDefault="004A22C5">
      <w:pPr>
        <w:numPr>
          <w:ilvl w:val="0"/>
          <w:numId w:val="12"/>
        </w:numPr>
        <w:pBdr>
          <w:top w:val="nil"/>
          <w:left w:val="nil"/>
          <w:bottom w:val="nil"/>
          <w:right w:val="nil"/>
          <w:between w:val="nil"/>
        </w:pBdr>
        <w:spacing w:line="254" w:lineRule="auto"/>
        <w:rPr>
          <w:rFonts w:ascii="Times New Roman" w:eastAsia="Times New Roman" w:hAnsi="Times New Roman" w:cs="Times New Roman"/>
          <w:color w:val="000000"/>
        </w:rPr>
      </w:pPr>
      <w:r>
        <w:rPr>
          <w:rFonts w:ascii="Times New Roman" w:eastAsia="Times New Roman" w:hAnsi="Times New Roman" w:cs="Times New Roman"/>
          <w:color w:val="000000"/>
        </w:rPr>
        <w:t>Send those order details to the courier company.</w:t>
      </w:r>
    </w:p>
    <w:p w:rsidR="00B60988" w:rsidRDefault="004A22C5">
      <w:pPr>
        <w:numPr>
          <w:ilvl w:val="0"/>
          <w:numId w:val="12"/>
        </w:numPr>
        <w:pBdr>
          <w:top w:val="nil"/>
          <w:left w:val="nil"/>
          <w:bottom w:val="nil"/>
          <w:right w:val="nil"/>
          <w:between w:val="nil"/>
        </w:pBdr>
        <w:spacing w:line="254"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Send the confirmation email, tracking id, order number </w:t>
      </w:r>
      <w:r>
        <w:rPr>
          <w:rFonts w:ascii="Times New Roman" w:eastAsia="Times New Roman" w:hAnsi="Times New Roman" w:cs="Times New Roman"/>
        </w:rPr>
        <w:t>to the customer</w:t>
      </w:r>
      <w:r>
        <w:rPr>
          <w:rFonts w:ascii="Times New Roman" w:eastAsia="Times New Roman" w:hAnsi="Times New Roman" w:cs="Times New Roman"/>
          <w:color w:val="000000"/>
        </w:rPr>
        <w:t>.</w:t>
      </w:r>
    </w:p>
    <w:p w:rsidR="00B60988" w:rsidRDefault="004A22C5">
      <w:pPr>
        <w:numPr>
          <w:ilvl w:val="0"/>
          <w:numId w:val="12"/>
        </w:numPr>
        <w:pBdr>
          <w:top w:val="nil"/>
          <w:left w:val="nil"/>
          <w:bottom w:val="nil"/>
          <w:right w:val="nil"/>
          <w:between w:val="nil"/>
        </w:pBdr>
        <w:spacing w:after="160" w:line="254" w:lineRule="auto"/>
        <w:rPr>
          <w:rFonts w:ascii="Times New Roman" w:eastAsia="Times New Roman" w:hAnsi="Times New Roman" w:cs="Times New Roman"/>
          <w:color w:val="000000"/>
        </w:rPr>
      </w:pPr>
      <w:r>
        <w:rPr>
          <w:rFonts w:ascii="Times New Roman" w:eastAsia="Times New Roman" w:hAnsi="Times New Roman" w:cs="Times New Roman"/>
          <w:color w:val="000000"/>
        </w:rPr>
        <w:t>After the delivery they can view the reviews given by the customers and about the services provided by the delivery. To maintain and improve the services.</w:t>
      </w:r>
    </w:p>
    <w:p w:rsidR="00B60988" w:rsidRDefault="004A22C5">
      <w:pPr>
        <w:pStyle w:val="Heading1"/>
        <w:rPr>
          <w:rFonts w:ascii="Times New Roman" w:eastAsia="Times New Roman" w:hAnsi="Times New Roman" w:cs="Times New Roman"/>
        </w:rPr>
      </w:pPr>
      <w:r>
        <w:rPr>
          <w:rFonts w:ascii="Times New Roman" w:eastAsia="Times New Roman" w:hAnsi="Times New Roman" w:cs="Times New Roman"/>
        </w:rPr>
        <w:t>List of functionalities with screenshot:</w:t>
      </w:r>
    </w:p>
    <w:p w:rsidR="00B60988" w:rsidRDefault="004A22C5">
      <w:pPr>
        <w:pStyle w:val="Heading2"/>
        <w:numPr>
          <w:ilvl w:val="0"/>
          <w:numId w:val="1"/>
        </w:num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Home page:  </w:t>
      </w:r>
    </w:p>
    <w:p w:rsidR="00B60988" w:rsidRDefault="004A22C5">
      <w:pPr>
        <w:pStyle w:val="Heading2"/>
        <w:ind w:left="720"/>
        <w:rPr>
          <w:rFonts w:ascii="Times New Roman" w:eastAsia="Times New Roman" w:hAnsi="Times New Roman" w:cs="Times New Roman"/>
        </w:rPr>
      </w:pPr>
      <w:r>
        <w:rPr>
          <w:rFonts w:ascii="Times New Roman" w:eastAsia="Times New Roman" w:hAnsi="Times New Roman" w:cs="Times New Roman"/>
          <w:color w:val="000000"/>
          <w:sz w:val="24"/>
          <w:szCs w:val="24"/>
        </w:rPr>
        <w:t>Below is the home page of the site one can search here or can sign with their details.</w:t>
      </w:r>
    </w:p>
    <w:p w:rsidR="00B60988" w:rsidRDefault="004A22C5">
      <w:pPr>
        <w:rPr>
          <w:rFonts w:ascii="Times New Roman" w:eastAsia="Times New Roman" w:hAnsi="Times New Roman" w:cs="Times New Roman"/>
        </w:rPr>
      </w:pPr>
      <w:r>
        <w:rPr>
          <w:rFonts w:ascii="Times New Roman" w:eastAsia="Times New Roman" w:hAnsi="Times New Roman" w:cs="Times New Roman"/>
          <w:noProof/>
          <w:lang w:eastAsia="zh-CN"/>
        </w:rPr>
        <w:drawing>
          <wp:inline distT="0" distB="0" distL="0" distR="0">
            <wp:extent cx="5943600" cy="2895600"/>
            <wp:effectExtent l="0" t="0" r="0" b="0"/>
            <wp:docPr id="48"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8"/>
                    <a:srcRect/>
                    <a:stretch>
                      <a:fillRect/>
                    </a:stretch>
                  </pic:blipFill>
                  <pic:spPr>
                    <a:xfrm>
                      <a:off x="0" y="0"/>
                      <a:ext cx="5943600" cy="2895600"/>
                    </a:xfrm>
                    <a:prstGeom prst="rect">
                      <a:avLst/>
                    </a:prstGeom>
                    <a:ln/>
                  </pic:spPr>
                </pic:pic>
              </a:graphicData>
            </a:graphic>
          </wp:inline>
        </w:drawing>
      </w:r>
    </w:p>
    <w:p w:rsidR="00B60988" w:rsidRDefault="004A22C5">
      <w:pPr>
        <w:pStyle w:val="Heading2"/>
        <w:numPr>
          <w:ilvl w:val="0"/>
          <w:numId w:val="1"/>
        </w:numPr>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Search Product: </w:t>
      </w:r>
    </w:p>
    <w:p w:rsidR="00B60988" w:rsidRDefault="004A22C5">
      <w:pPr>
        <w:pStyle w:val="Heading2"/>
        <w:ind w:left="720"/>
        <w:rPr>
          <w:rFonts w:ascii="Times New Roman" w:eastAsia="Times New Roman" w:hAnsi="Times New Roman" w:cs="Times New Roman"/>
        </w:rPr>
      </w:pPr>
      <w:r>
        <w:rPr>
          <w:rFonts w:ascii="Times New Roman" w:eastAsia="Times New Roman" w:hAnsi="Times New Roman" w:cs="Times New Roman"/>
          <w:color w:val="000000"/>
          <w:sz w:val="24"/>
          <w:szCs w:val="24"/>
        </w:rPr>
        <w:t xml:space="preserve">Customers can search for any product they need in the search bar as shown in the below screenshot. The search bar also gives automatic options when you type few letters. </w:t>
      </w:r>
    </w:p>
    <w:p w:rsidR="00B60988" w:rsidRDefault="004A22C5">
      <w:pPr>
        <w:rPr>
          <w:rFonts w:ascii="Times New Roman" w:eastAsia="Times New Roman" w:hAnsi="Times New Roman" w:cs="Times New Roman"/>
        </w:rPr>
      </w:pPr>
      <w:r>
        <w:rPr>
          <w:rFonts w:ascii="Times New Roman" w:eastAsia="Times New Roman" w:hAnsi="Times New Roman" w:cs="Times New Roman"/>
          <w:noProof/>
          <w:lang w:eastAsia="zh-CN"/>
        </w:rPr>
        <w:drawing>
          <wp:inline distT="0" distB="0" distL="0" distR="0">
            <wp:extent cx="5943600" cy="2926080"/>
            <wp:effectExtent l="0" t="0" r="0" b="0"/>
            <wp:docPr id="49"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9"/>
                    <a:srcRect/>
                    <a:stretch>
                      <a:fillRect/>
                    </a:stretch>
                  </pic:blipFill>
                  <pic:spPr>
                    <a:xfrm>
                      <a:off x="0" y="0"/>
                      <a:ext cx="5943600" cy="2926080"/>
                    </a:xfrm>
                    <a:prstGeom prst="rect">
                      <a:avLst/>
                    </a:prstGeom>
                    <a:ln/>
                  </pic:spPr>
                </pic:pic>
              </a:graphicData>
            </a:graphic>
          </wp:inline>
        </w:drawing>
      </w:r>
      <w:r>
        <w:rPr>
          <w:noProof/>
          <w:lang w:eastAsia="zh-CN"/>
        </w:rPr>
        <w:drawing>
          <wp:anchor distT="0" distB="0" distL="114300" distR="114300" simplePos="0" relativeHeight="251658240" behindDoc="0" locked="0" layoutInCell="1" hidden="0" allowOverlap="1">
            <wp:simplePos x="0" y="0"/>
            <wp:positionH relativeFrom="column">
              <wp:posOffset>4543425</wp:posOffset>
            </wp:positionH>
            <wp:positionV relativeFrom="paragraph">
              <wp:posOffset>-33019</wp:posOffset>
            </wp:positionV>
            <wp:extent cx="285115" cy="164465"/>
            <wp:effectExtent l="0" t="0" r="0" b="0"/>
            <wp:wrapNone/>
            <wp:docPr id="47"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0"/>
                    <a:srcRect/>
                    <a:stretch>
                      <a:fillRect/>
                    </a:stretch>
                  </pic:blipFill>
                  <pic:spPr>
                    <a:xfrm>
                      <a:off x="0" y="0"/>
                      <a:ext cx="285115" cy="164465"/>
                    </a:xfrm>
                    <a:prstGeom prst="rect">
                      <a:avLst/>
                    </a:prstGeom>
                    <a:ln/>
                  </pic:spPr>
                </pic:pic>
              </a:graphicData>
            </a:graphic>
          </wp:anchor>
        </w:drawing>
      </w:r>
      <w:r>
        <w:rPr>
          <w:noProof/>
          <w:lang w:eastAsia="zh-CN"/>
        </w:rPr>
        <w:drawing>
          <wp:anchor distT="0" distB="0" distL="114300" distR="114300" simplePos="0" relativeHeight="251659264" behindDoc="0" locked="0" layoutInCell="1" hidden="0" allowOverlap="1">
            <wp:simplePos x="0" y="0"/>
            <wp:positionH relativeFrom="column">
              <wp:posOffset>222885</wp:posOffset>
            </wp:positionH>
            <wp:positionV relativeFrom="paragraph">
              <wp:posOffset>210184</wp:posOffset>
            </wp:positionV>
            <wp:extent cx="610235" cy="159385"/>
            <wp:effectExtent l="0" t="0" r="0" b="0"/>
            <wp:wrapNone/>
            <wp:docPr id="50"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1"/>
                    <a:srcRect/>
                    <a:stretch>
                      <a:fillRect/>
                    </a:stretch>
                  </pic:blipFill>
                  <pic:spPr>
                    <a:xfrm>
                      <a:off x="0" y="0"/>
                      <a:ext cx="610235" cy="159385"/>
                    </a:xfrm>
                    <a:prstGeom prst="rect">
                      <a:avLst/>
                    </a:prstGeom>
                    <a:ln/>
                  </pic:spPr>
                </pic:pic>
              </a:graphicData>
            </a:graphic>
          </wp:anchor>
        </w:drawing>
      </w:r>
    </w:p>
    <w:p w:rsidR="00B60988" w:rsidRDefault="00B60988">
      <w:pPr>
        <w:rPr>
          <w:rFonts w:ascii="Times New Roman" w:eastAsia="Times New Roman" w:hAnsi="Times New Roman" w:cs="Times New Roman"/>
        </w:rPr>
      </w:pPr>
    </w:p>
    <w:p w:rsidR="00B60988" w:rsidRDefault="004A22C5">
      <w:pPr>
        <w:pStyle w:val="Heading2"/>
        <w:numPr>
          <w:ilvl w:val="0"/>
          <w:numId w:val="1"/>
        </w:num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View Product: </w:t>
      </w:r>
    </w:p>
    <w:p w:rsidR="00B60988" w:rsidRDefault="004A22C5">
      <w:pPr>
        <w:pStyle w:val="Heading2"/>
        <w:ind w:left="720"/>
        <w:rPr>
          <w:rFonts w:ascii="Times New Roman" w:eastAsia="Times New Roman" w:hAnsi="Times New Roman" w:cs="Times New Roman"/>
        </w:rPr>
      </w:pPr>
      <w:r>
        <w:rPr>
          <w:rFonts w:ascii="Times New Roman" w:eastAsia="Times New Roman" w:hAnsi="Times New Roman" w:cs="Times New Roman"/>
          <w:color w:val="000000"/>
          <w:sz w:val="24"/>
          <w:szCs w:val="24"/>
        </w:rPr>
        <w:t>After we search</w:t>
      </w:r>
      <w:r>
        <w:rPr>
          <w:rFonts w:ascii="Times New Roman" w:eastAsia="Times New Roman" w:hAnsi="Times New Roman" w:cs="Times New Roman"/>
        </w:rPr>
        <w:t xml:space="preserve"> </w:t>
      </w:r>
      <w:r>
        <w:rPr>
          <w:rFonts w:ascii="Times New Roman" w:eastAsia="Times New Roman" w:hAnsi="Times New Roman" w:cs="Times New Roman"/>
          <w:color w:val="000000"/>
          <w:sz w:val="24"/>
          <w:szCs w:val="24"/>
        </w:rPr>
        <w:t>for the product, we want one to view the product full details with the picture, price description, specifications, uses, models, colors, rating, size and so on.</w:t>
      </w:r>
      <w:r>
        <w:rPr>
          <w:rFonts w:ascii="Times New Roman" w:eastAsia="Times New Roman" w:hAnsi="Times New Roman" w:cs="Times New Roman"/>
        </w:rPr>
        <w:t xml:space="preserve"> </w:t>
      </w:r>
    </w:p>
    <w:p w:rsidR="00B60988" w:rsidRDefault="004A22C5">
      <w:pPr>
        <w:rPr>
          <w:rFonts w:ascii="Times New Roman" w:eastAsia="Times New Roman" w:hAnsi="Times New Roman" w:cs="Times New Roman"/>
        </w:rPr>
      </w:pPr>
      <w:r>
        <w:rPr>
          <w:rFonts w:ascii="Times New Roman" w:eastAsia="Times New Roman" w:hAnsi="Times New Roman" w:cs="Times New Roman"/>
          <w:noProof/>
          <w:lang w:eastAsia="zh-CN"/>
        </w:rPr>
        <w:drawing>
          <wp:inline distT="0" distB="0" distL="0" distR="0">
            <wp:extent cx="5935980" cy="2956560"/>
            <wp:effectExtent l="0" t="0" r="0" b="0"/>
            <wp:docPr id="51"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2"/>
                    <a:srcRect/>
                    <a:stretch>
                      <a:fillRect/>
                    </a:stretch>
                  </pic:blipFill>
                  <pic:spPr>
                    <a:xfrm>
                      <a:off x="0" y="0"/>
                      <a:ext cx="5935980" cy="2956560"/>
                    </a:xfrm>
                    <a:prstGeom prst="rect">
                      <a:avLst/>
                    </a:prstGeom>
                    <a:ln/>
                  </pic:spPr>
                </pic:pic>
              </a:graphicData>
            </a:graphic>
          </wp:inline>
        </w:drawing>
      </w:r>
      <w:r>
        <w:rPr>
          <w:noProof/>
          <w:lang w:eastAsia="zh-CN"/>
        </w:rPr>
        <w:drawing>
          <wp:anchor distT="0" distB="0" distL="114300" distR="114300" simplePos="0" relativeHeight="251660288" behindDoc="0" locked="0" layoutInCell="1" hidden="0" allowOverlap="1">
            <wp:simplePos x="0" y="0"/>
            <wp:positionH relativeFrom="column">
              <wp:posOffset>200025</wp:posOffset>
            </wp:positionH>
            <wp:positionV relativeFrom="paragraph">
              <wp:posOffset>255905</wp:posOffset>
            </wp:positionV>
            <wp:extent cx="619760" cy="164465"/>
            <wp:effectExtent l="0" t="0" r="0" b="0"/>
            <wp:wrapNone/>
            <wp:docPr id="52"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3"/>
                    <a:srcRect/>
                    <a:stretch>
                      <a:fillRect/>
                    </a:stretch>
                  </pic:blipFill>
                  <pic:spPr>
                    <a:xfrm>
                      <a:off x="0" y="0"/>
                      <a:ext cx="619760" cy="164465"/>
                    </a:xfrm>
                    <a:prstGeom prst="rect">
                      <a:avLst/>
                    </a:prstGeom>
                    <a:ln/>
                  </pic:spPr>
                </pic:pic>
              </a:graphicData>
            </a:graphic>
          </wp:anchor>
        </w:drawing>
      </w:r>
      <w:r>
        <w:rPr>
          <w:noProof/>
          <w:lang w:eastAsia="zh-CN"/>
        </w:rPr>
        <mc:AlternateContent>
          <mc:Choice Requires="wps">
            <w:drawing>
              <wp:anchor distT="0" distB="0" distL="114300" distR="114300" simplePos="0" relativeHeight="251661312" behindDoc="0" locked="0" layoutInCell="1" hidden="0" allowOverlap="1">
                <wp:simplePos x="0" y="0"/>
                <wp:positionH relativeFrom="column">
                  <wp:posOffset>4394200</wp:posOffset>
                </wp:positionH>
                <wp:positionV relativeFrom="paragraph">
                  <wp:posOffset>-63499</wp:posOffset>
                </wp:positionV>
                <wp:extent cx="467850" cy="288780"/>
                <wp:effectExtent l="0" t="0" r="0" b="0"/>
                <wp:wrapNone/>
                <wp:docPr id="21" name="Rectangle 21"/>
                <wp:cNvGraphicFramePr/>
                <a:graphic xmlns:a="http://schemas.openxmlformats.org/drawingml/2006/main">
                  <a:graphicData uri="http://schemas.microsoft.com/office/word/2010/wordprocessingShape">
                    <wps:wsp>
                      <wps:cNvSpPr/>
                      <wps:spPr>
                        <a:xfrm>
                          <a:off x="5184075" y="3707610"/>
                          <a:ext cx="323850" cy="144780"/>
                        </a:xfrm>
                        <a:prstGeom prst="rect">
                          <a:avLst/>
                        </a:prstGeom>
                        <a:noFill/>
                        <a:ln w="144000" cap="sq" cmpd="sng">
                          <a:solidFill>
                            <a:srgbClr val="000000">
                              <a:alpha val="32941"/>
                            </a:srgbClr>
                          </a:solidFill>
                          <a:prstDash val="solid"/>
                          <a:miter lim="800000"/>
                          <a:headEnd type="none" w="sm" len="sm"/>
                          <a:tailEnd type="none" w="sm" len="sm"/>
                        </a:ln>
                      </wps:spPr>
                      <wps:txbx>
                        <w:txbxContent>
                          <w:p w:rsidR="009E5BD3" w:rsidRDefault="009E5BD3">
                            <w:pPr>
                              <w:textDirection w:val="btLr"/>
                            </w:pPr>
                          </w:p>
                        </w:txbxContent>
                      </wps:txbx>
                      <wps:bodyPr spcFirstLastPara="1" wrap="square" lIns="91425" tIns="91425" rIns="91425" bIns="91425" anchor="ctr" anchorCtr="0">
                        <a:noAutofit/>
                      </wps:bodyPr>
                    </wps:wsp>
                  </a:graphicData>
                </a:graphic>
              </wp:anchor>
            </w:drawing>
          </mc:Choice>
          <mc:Fallback>
            <w:pict>
              <v:rect id="Rectangle 21" o:spid="_x0000_s1026" style="position:absolute;margin-left:346pt;margin-top:-5pt;width:36.85pt;height:22.7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" filled="f" strokeweight="4mm">
                <v:stroke startarrowwidth="narrow" startarrowlength="short" endarrowwidth="narrow" endarrowlength="short" opacity="21588f" endcap="square"/>
                <v:textbox inset="2.53958mm,2.53958mm,2.53958mm,2.53958mm">
                  <w:txbxContent>
                    <w:p w:rsidR="009E5BD3" w:rsidRDefault="009E5BD3">
                      <w:pPr>
                        <w:textDirection w:val="btLr"/>
                      </w:pPr>
                    </w:p>
                  </w:txbxContent>
                </v:textbox>
              </v:rect>
            </w:pict>
          </mc:Fallback>
        </mc:AlternateContent>
      </w:r>
    </w:p>
    <w:p w:rsidR="00B60988" w:rsidRDefault="004A22C5">
      <w:pPr>
        <w:pStyle w:val="Heading2"/>
        <w:numPr>
          <w:ilvl w:val="0"/>
          <w:numId w:val="1"/>
        </w:numPr>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Add to Cart: </w:t>
      </w:r>
    </w:p>
    <w:p w:rsidR="00B60988" w:rsidRDefault="004A22C5">
      <w:pPr>
        <w:pStyle w:val="Heading2"/>
        <w:ind w:left="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If we like any product, we can add the product to the cart as below and can delete or proceed to check out. Customers can continue to look for the products after adding the items to the cart and look for those later.</w:t>
      </w:r>
    </w:p>
    <w:p w:rsidR="00B60988" w:rsidRDefault="004A22C5">
      <w:pPr>
        <w:pStyle w:val="Heading2"/>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Buy Now: </w:t>
      </w:r>
    </w:p>
    <w:p w:rsidR="00B60988" w:rsidRDefault="004A22C5">
      <w:pPr>
        <w:pStyle w:val="Heading2"/>
        <w:ind w:left="720"/>
        <w:rPr>
          <w:rFonts w:ascii="Times New Roman" w:eastAsia="Times New Roman" w:hAnsi="Times New Roman" w:cs="Times New Roman"/>
        </w:rPr>
      </w:pPr>
      <w:r>
        <w:rPr>
          <w:rFonts w:ascii="Times New Roman" w:eastAsia="Times New Roman" w:hAnsi="Times New Roman" w:cs="Times New Roman"/>
          <w:color w:val="000000"/>
          <w:sz w:val="24"/>
          <w:szCs w:val="24"/>
        </w:rPr>
        <w:t>If we like a product and decide to buy there is an option to directly buy the product without adding it to the add cart.</w:t>
      </w:r>
    </w:p>
    <w:p w:rsidR="00B60988" w:rsidRDefault="004A22C5">
      <w:pPr>
        <w:rPr>
          <w:rFonts w:ascii="Times New Roman" w:eastAsia="Times New Roman" w:hAnsi="Times New Roman" w:cs="Times New Roman"/>
        </w:rPr>
      </w:pPr>
      <w:r>
        <w:rPr>
          <w:rFonts w:ascii="Times New Roman" w:eastAsia="Times New Roman" w:hAnsi="Times New Roman" w:cs="Times New Roman"/>
          <w:noProof/>
          <w:lang w:eastAsia="zh-CN"/>
        </w:rPr>
        <w:drawing>
          <wp:inline distT="0" distB="0" distL="0" distR="0">
            <wp:extent cx="5943600" cy="1516380"/>
            <wp:effectExtent l="0" t="0" r="0" b="0"/>
            <wp:docPr id="54"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4"/>
                    <a:srcRect/>
                    <a:stretch>
                      <a:fillRect/>
                    </a:stretch>
                  </pic:blipFill>
                  <pic:spPr>
                    <a:xfrm>
                      <a:off x="0" y="0"/>
                      <a:ext cx="5943600" cy="1516380"/>
                    </a:xfrm>
                    <a:prstGeom prst="rect">
                      <a:avLst/>
                    </a:prstGeom>
                    <a:ln/>
                  </pic:spPr>
                </pic:pic>
              </a:graphicData>
            </a:graphic>
          </wp:inline>
        </w:drawing>
      </w:r>
      <w:r>
        <w:rPr>
          <w:noProof/>
          <w:lang w:eastAsia="zh-CN"/>
        </w:rPr>
        <mc:AlternateContent>
          <mc:Choice Requires="wps">
            <w:drawing>
              <wp:anchor distT="0" distB="0" distL="114300" distR="114300" simplePos="0" relativeHeight="251662336" behindDoc="0" locked="0" layoutInCell="1" hidden="0" allowOverlap="1">
                <wp:simplePos x="0" y="0"/>
                <wp:positionH relativeFrom="column">
                  <wp:posOffset>1473200</wp:posOffset>
                </wp:positionH>
                <wp:positionV relativeFrom="paragraph">
                  <wp:posOffset>939800</wp:posOffset>
                </wp:positionV>
                <wp:extent cx="465945" cy="307830"/>
                <wp:effectExtent l="0" t="0" r="0" b="0"/>
                <wp:wrapNone/>
                <wp:docPr id="20" name="Rectangle 20"/>
                <wp:cNvGraphicFramePr/>
                <a:graphic xmlns:a="http://schemas.openxmlformats.org/drawingml/2006/main">
                  <a:graphicData uri="http://schemas.microsoft.com/office/word/2010/wordprocessingShape">
                    <wps:wsp>
                      <wps:cNvSpPr/>
                      <wps:spPr>
                        <a:xfrm>
                          <a:off x="5185028" y="3698085"/>
                          <a:ext cx="321945" cy="163830"/>
                        </a:xfrm>
                        <a:prstGeom prst="rect">
                          <a:avLst/>
                        </a:prstGeom>
                        <a:noFill/>
                        <a:ln w="144000" cap="sq" cmpd="sng">
                          <a:solidFill>
                            <a:srgbClr val="000000">
                              <a:alpha val="32941"/>
                            </a:srgbClr>
                          </a:solidFill>
                          <a:prstDash val="solid"/>
                          <a:miter lim="800000"/>
                          <a:headEnd type="none" w="sm" len="sm"/>
                          <a:tailEnd type="none" w="sm" len="sm"/>
                        </a:ln>
                      </wps:spPr>
                      <wps:txbx>
                        <w:txbxContent>
                          <w:p w:rsidR="009E5BD3" w:rsidRDefault="009E5BD3">
                            <w:pPr>
                              <w:textDirection w:val="btLr"/>
                            </w:pPr>
                          </w:p>
                        </w:txbxContent>
                      </wps:txbx>
                      <wps:bodyPr spcFirstLastPara="1" wrap="square" lIns="91425" tIns="91425" rIns="91425" bIns="91425" anchor="ctr" anchorCtr="0">
                        <a:noAutofit/>
                      </wps:bodyPr>
                    </wps:wsp>
                  </a:graphicData>
                </a:graphic>
              </wp:anchor>
            </w:drawing>
          </mc:Choice>
          <mc:Fallback>
            <w:pict>
              <v:rect id="Rectangle 20" o:spid="_x0000_s1027" style="position:absolute;margin-left:116pt;margin-top:74pt;width:36.7pt;height:24.2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" filled="f" strokeweight="4mm">
                <v:stroke startarrowwidth="narrow" startarrowlength="short" endarrowwidth="narrow" endarrowlength="short" opacity="21588f" endcap="square"/>
                <v:textbox inset="2.53958mm,2.53958mm,2.53958mm,2.53958mm">
                  <w:txbxContent>
                    <w:p w:rsidR="009E5BD3" w:rsidRDefault="009E5BD3">
                      <w:pPr>
                        <w:textDirection w:val="btLr"/>
                      </w:pPr>
                    </w:p>
                  </w:txbxContent>
                </v:textbox>
              </v:rect>
            </w:pict>
          </mc:Fallback>
        </mc:AlternateContent>
      </w:r>
      <w:r>
        <w:rPr>
          <w:noProof/>
          <w:lang w:eastAsia="zh-CN"/>
        </w:rPr>
        <mc:AlternateContent>
          <mc:Choice Requires="wps">
            <w:drawing>
              <wp:anchor distT="0" distB="0" distL="114300" distR="114300" simplePos="0" relativeHeight="251663360" behindDoc="0" locked="0" layoutInCell="1" hidden="0" allowOverlap="1">
                <wp:simplePos x="0" y="0"/>
                <wp:positionH relativeFrom="column">
                  <wp:posOffset>4356100</wp:posOffset>
                </wp:positionH>
                <wp:positionV relativeFrom="paragraph">
                  <wp:posOffset>-76199</wp:posOffset>
                </wp:positionV>
                <wp:extent cx="423400" cy="317990"/>
                <wp:effectExtent l="0" t="0" r="0" b="0"/>
                <wp:wrapNone/>
                <wp:docPr id="6" name="Rectangle 6"/>
                <wp:cNvGraphicFramePr/>
                <a:graphic xmlns:a="http://schemas.openxmlformats.org/drawingml/2006/main">
                  <a:graphicData uri="http://schemas.microsoft.com/office/word/2010/wordprocessingShape">
                    <wps:wsp>
                      <wps:cNvSpPr/>
                      <wps:spPr>
                        <a:xfrm>
                          <a:off x="5206300" y="3693005"/>
                          <a:ext cx="279400" cy="173990"/>
                        </a:xfrm>
                        <a:prstGeom prst="rect">
                          <a:avLst/>
                        </a:prstGeom>
                        <a:noFill/>
                        <a:ln w="144000" cap="sq" cmpd="sng">
                          <a:solidFill>
                            <a:srgbClr val="000000">
                              <a:alpha val="32941"/>
                            </a:srgbClr>
                          </a:solidFill>
                          <a:prstDash val="solid"/>
                          <a:miter lim="800000"/>
                          <a:headEnd type="none" w="sm" len="sm"/>
                          <a:tailEnd type="none" w="sm" len="sm"/>
                        </a:ln>
                      </wps:spPr>
                      <wps:txbx>
                        <w:txbxContent>
                          <w:p w:rsidR="009E5BD3" w:rsidRDefault="009E5BD3">
                            <w:pPr>
                              <w:textDirection w:val="btLr"/>
                            </w:pPr>
                          </w:p>
                        </w:txbxContent>
                      </wps:txbx>
                      <wps:bodyPr spcFirstLastPara="1" wrap="square" lIns="91425" tIns="91425" rIns="91425" bIns="91425" anchor="ctr" anchorCtr="0">
                        <a:noAutofit/>
                      </wps:bodyPr>
                    </wps:wsp>
                  </a:graphicData>
                </a:graphic>
              </wp:anchor>
            </w:drawing>
          </mc:Choice>
          <mc:Fallback>
            <w:pict>
              <v:rect id="Rectangle 6" o:spid="_x0000_s1028" style="position:absolute;margin-left:343pt;margin-top:-6pt;width:33.35pt;height:25.0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" filled="f" strokeweight="4mm">
                <v:stroke startarrowwidth="narrow" startarrowlength="short" endarrowwidth="narrow" endarrowlength="short" opacity="21588f" endcap="square"/>
                <v:textbox inset="2.53958mm,2.53958mm,2.53958mm,2.53958mm">
                  <w:txbxContent>
                    <w:p w:rsidR="009E5BD3" w:rsidRDefault="009E5BD3">
                      <w:pPr>
                        <w:textDirection w:val="btLr"/>
                      </w:pPr>
                    </w:p>
                  </w:txbxContent>
                </v:textbox>
              </v:rect>
            </w:pict>
          </mc:Fallback>
        </mc:AlternateContent>
      </w:r>
      <w:r>
        <w:rPr>
          <w:noProof/>
          <w:lang w:eastAsia="zh-CN"/>
        </w:rPr>
        <mc:AlternateContent>
          <mc:Choice Requires="wps">
            <w:drawing>
              <wp:anchor distT="0" distB="0" distL="114300" distR="114300" simplePos="0" relativeHeight="251664384" behindDoc="0" locked="0" layoutInCell="1" hidden="0" allowOverlap="1">
                <wp:simplePos x="0" y="0"/>
                <wp:positionH relativeFrom="column">
                  <wp:posOffset>-38099</wp:posOffset>
                </wp:positionH>
                <wp:positionV relativeFrom="paragraph">
                  <wp:posOffset>152400</wp:posOffset>
                </wp:positionV>
                <wp:extent cx="847580" cy="320530"/>
                <wp:effectExtent l="0" t="0" r="0" b="0"/>
                <wp:wrapNone/>
                <wp:docPr id="15" name="Rectangle 15"/>
                <wp:cNvGraphicFramePr/>
                <a:graphic xmlns:a="http://schemas.openxmlformats.org/drawingml/2006/main">
                  <a:graphicData uri="http://schemas.microsoft.com/office/word/2010/wordprocessingShape">
                    <wps:wsp>
                      <wps:cNvSpPr/>
                      <wps:spPr>
                        <a:xfrm>
                          <a:off x="4994210" y="3691735"/>
                          <a:ext cx="703580" cy="176530"/>
                        </a:xfrm>
                        <a:prstGeom prst="rect">
                          <a:avLst/>
                        </a:prstGeom>
                        <a:noFill/>
                        <a:ln w="144000" cap="sq" cmpd="sng">
                          <a:solidFill>
                            <a:srgbClr val="000000">
                              <a:alpha val="32941"/>
                            </a:srgbClr>
                          </a:solidFill>
                          <a:prstDash val="solid"/>
                          <a:miter lim="800000"/>
                          <a:headEnd type="none" w="sm" len="sm"/>
                          <a:tailEnd type="none" w="sm" len="sm"/>
                        </a:ln>
                      </wps:spPr>
                      <wps:txbx>
                        <w:txbxContent>
                          <w:p w:rsidR="009E5BD3" w:rsidRDefault="009E5BD3">
                            <w:pPr>
                              <w:textDirection w:val="btLr"/>
                            </w:pPr>
                          </w:p>
                        </w:txbxContent>
                      </wps:txbx>
                      <wps:bodyPr spcFirstLastPara="1" wrap="square" lIns="91425" tIns="91425" rIns="91425" bIns="91425" anchor="ctr" anchorCtr="0">
                        <a:noAutofit/>
                      </wps:bodyPr>
                    </wps:wsp>
                  </a:graphicData>
                </a:graphic>
              </wp:anchor>
            </w:drawing>
          </mc:Choice>
          <mc:Fallback>
            <w:pict>
              <v:rect id="Rectangle 15" o:spid="_x0000_s1029" style="position:absolute;margin-left:-3pt;margin-top:12pt;width:66.75pt;height:25.2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" filled="f" strokeweight="4mm">
                <v:stroke startarrowwidth="narrow" startarrowlength="short" endarrowwidth="narrow" endarrowlength="short" opacity="21588f" endcap="square"/>
                <v:textbox inset="2.53958mm,2.53958mm,2.53958mm,2.53958mm">
                  <w:txbxContent>
                    <w:p w:rsidR="009E5BD3" w:rsidRDefault="009E5BD3">
                      <w:pPr>
                        <w:textDirection w:val="btLr"/>
                      </w:pPr>
                    </w:p>
                  </w:txbxContent>
                </v:textbox>
              </v:rect>
            </w:pict>
          </mc:Fallback>
        </mc:AlternateContent>
      </w:r>
      <w:r>
        <w:rPr>
          <w:noProof/>
          <w:lang w:eastAsia="zh-CN"/>
        </w:rPr>
        <mc:AlternateContent>
          <mc:Choice Requires="wps">
            <w:drawing>
              <wp:anchor distT="0" distB="0" distL="114300" distR="114300" simplePos="0" relativeHeight="251665408" behindDoc="0" locked="0" layoutInCell="1" hidden="0" allowOverlap="1">
                <wp:simplePos x="0" y="0"/>
                <wp:positionH relativeFrom="column">
                  <wp:posOffset>76201</wp:posOffset>
                </wp:positionH>
                <wp:positionV relativeFrom="paragraph">
                  <wp:posOffset>279400</wp:posOffset>
                </wp:positionV>
                <wp:extent cx="562830" cy="101820"/>
                <wp:effectExtent l="0" t="0" r="0" b="0"/>
                <wp:wrapNone/>
                <wp:docPr id="17" name="Rectangle 17"/>
                <wp:cNvGraphicFramePr/>
                <a:graphic xmlns:a="http://schemas.openxmlformats.org/drawingml/2006/main">
                  <a:graphicData uri="http://schemas.microsoft.com/office/word/2010/wordprocessingShape">
                    <wps:wsp>
                      <wps:cNvSpPr/>
                      <wps:spPr>
                        <a:xfrm>
                          <a:off x="5073585" y="3738090"/>
                          <a:ext cx="544830" cy="83820"/>
                        </a:xfrm>
                        <a:prstGeom prst="rect">
                          <a:avLst/>
                        </a:prstGeom>
                        <a:noFill/>
                        <a:ln w="18000" cap="rnd" cmpd="sng">
                          <a:solidFill>
                            <a:srgbClr val="000000"/>
                          </a:solidFill>
                          <a:prstDash val="solid"/>
                          <a:miter lim="800000"/>
                          <a:headEnd type="none" w="sm" len="sm"/>
                          <a:tailEnd type="none" w="sm" len="sm"/>
                        </a:ln>
                      </wps:spPr>
                      <wps:txbx>
                        <w:txbxContent>
                          <w:p w:rsidR="009E5BD3" w:rsidRDefault="009E5BD3">
                            <w:pPr>
                              <w:textDirection w:val="btLr"/>
                            </w:pPr>
                          </w:p>
                        </w:txbxContent>
                      </wps:txbx>
                      <wps:bodyPr spcFirstLastPara="1" wrap="square" lIns="91425" tIns="91425" rIns="91425" bIns="91425" anchor="ctr" anchorCtr="0">
                        <a:noAutofit/>
                      </wps:bodyPr>
                    </wps:wsp>
                  </a:graphicData>
                </a:graphic>
              </wp:anchor>
            </w:drawing>
          </mc:Choice>
          <mc:Fallback>
            <w:pict>
              <v:rect id="Rectangle 17" o:spid="_x0000_s1030" style="position:absolute;margin-left:6pt;margin-top:22pt;width:44.3pt;height:8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" filled="f" strokeweight=".5mm">
                <v:stroke startarrowwidth="narrow" startarrowlength="short" endarrowwidth="narrow" endarrowlength="short" endcap="round"/>
                <v:textbox inset="2.53958mm,2.53958mm,2.53958mm,2.53958mm">
                  <w:txbxContent>
                    <w:p w:rsidR="009E5BD3" w:rsidRDefault="009E5BD3">
                      <w:pPr>
                        <w:textDirection w:val="btLr"/>
                      </w:pPr>
                    </w:p>
                  </w:txbxContent>
                </v:textbox>
              </v:rect>
            </w:pict>
          </mc:Fallback>
        </mc:AlternateContent>
      </w:r>
      <w:r>
        <w:rPr>
          <w:noProof/>
          <w:lang w:eastAsia="zh-CN"/>
        </w:rPr>
        <mc:AlternateContent>
          <mc:Choice Requires="wps">
            <w:drawing>
              <wp:anchor distT="0" distB="0" distL="114300" distR="114300" simplePos="0" relativeHeight="251666432" behindDoc="0" locked="0" layoutInCell="1" hidden="0" allowOverlap="1">
                <wp:simplePos x="0" y="0"/>
                <wp:positionH relativeFrom="column">
                  <wp:posOffset>88901</wp:posOffset>
                </wp:positionH>
                <wp:positionV relativeFrom="paragraph">
                  <wp:posOffset>266700</wp:posOffset>
                </wp:positionV>
                <wp:extent cx="571720" cy="76420"/>
                <wp:effectExtent l="0" t="0" r="0" b="0"/>
                <wp:wrapNone/>
                <wp:docPr id="11" name="Rectangle 11"/>
                <wp:cNvGraphicFramePr/>
                <a:graphic xmlns:a="http://schemas.openxmlformats.org/drawingml/2006/main">
                  <a:graphicData uri="http://schemas.microsoft.com/office/word/2010/wordprocessingShape">
                    <wps:wsp>
                      <wps:cNvSpPr/>
                      <wps:spPr>
                        <a:xfrm>
                          <a:off x="5069140" y="3750790"/>
                          <a:ext cx="553720" cy="58420"/>
                        </a:xfrm>
                        <a:prstGeom prst="rect">
                          <a:avLst/>
                        </a:prstGeom>
                        <a:noFill/>
                        <a:ln w="18000" cap="rnd" cmpd="sng">
                          <a:solidFill>
                            <a:srgbClr val="000000"/>
                          </a:solidFill>
                          <a:prstDash val="solid"/>
                          <a:miter lim="800000"/>
                          <a:headEnd type="none" w="sm" len="sm"/>
                          <a:tailEnd type="none" w="sm" len="sm"/>
                        </a:ln>
                      </wps:spPr>
                      <wps:txbx>
                        <w:txbxContent>
                          <w:p w:rsidR="009E5BD3" w:rsidRDefault="009E5BD3">
                            <w:pPr>
                              <w:textDirection w:val="btLr"/>
                            </w:pPr>
                          </w:p>
                        </w:txbxContent>
                      </wps:txbx>
                      <wps:bodyPr spcFirstLastPara="1" wrap="square" lIns="91425" tIns="91425" rIns="91425" bIns="91425" anchor="ctr" anchorCtr="0">
                        <a:noAutofit/>
                      </wps:bodyPr>
                    </wps:wsp>
                  </a:graphicData>
                </a:graphic>
              </wp:anchor>
            </w:drawing>
          </mc:Choice>
          <mc:Fallback>
            <w:pict>
              <v:rect id="Rectangle 11" o:spid="_x0000_s1031" style="position:absolute;margin-left:7pt;margin-top:21pt;width:45pt;height:6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" filled="f" strokeweight=".5mm">
                <v:stroke startarrowwidth="narrow" startarrowlength="short" endarrowwidth="narrow" endarrowlength="short" endcap="round"/>
                <v:textbox inset="2.53958mm,2.53958mm,2.53958mm,2.53958mm">
                  <w:txbxContent>
                    <w:p w:rsidR="009E5BD3" w:rsidRDefault="009E5BD3">
                      <w:pPr>
                        <w:textDirection w:val="btLr"/>
                      </w:pPr>
                    </w:p>
                  </w:txbxContent>
                </v:textbox>
              </v:rect>
            </w:pict>
          </mc:Fallback>
        </mc:AlternateContent>
      </w:r>
      <w:r>
        <w:rPr>
          <w:noProof/>
          <w:lang w:eastAsia="zh-CN"/>
        </w:rPr>
        <mc:AlternateContent>
          <mc:Choice Requires="wps">
            <w:drawing>
              <wp:anchor distT="0" distB="0" distL="114300" distR="114300" simplePos="0" relativeHeight="251667456" behindDoc="0" locked="0" layoutInCell="1" hidden="0" allowOverlap="1">
                <wp:simplePos x="0" y="0"/>
                <wp:positionH relativeFrom="column">
                  <wp:posOffset>38101</wp:posOffset>
                </wp:positionH>
                <wp:positionV relativeFrom="paragraph">
                  <wp:posOffset>215900</wp:posOffset>
                </wp:positionV>
                <wp:extent cx="679670" cy="161510"/>
                <wp:effectExtent l="0" t="0" r="0" b="0"/>
                <wp:wrapNone/>
                <wp:docPr id="1" name="Rectangle 1"/>
                <wp:cNvGraphicFramePr/>
                <a:graphic xmlns:a="http://schemas.openxmlformats.org/drawingml/2006/main">
                  <a:graphicData uri="http://schemas.microsoft.com/office/word/2010/wordprocessingShape">
                    <wps:wsp>
                      <wps:cNvSpPr/>
                      <wps:spPr>
                        <a:xfrm>
                          <a:off x="5015165" y="3708245"/>
                          <a:ext cx="661670" cy="143510"/>
                        </a:xfrm>
                        <a:prstGeom prst="rect">
                          <a:avLst/>
                        </a:prstGeom>
                        <a:noFill/>
                        <a:ln w="18000" cap="rnd" cmpd="sng">
                          <a:solidFill>
                            <a:srgbClr val="000000"/>
                          </a:solidFill>
                          <a:prstDash val="solid"/>
                          <a:miter lim="800000"/>
                          <a:headEnd type="none" w="sm" len="sm"/>
                          <a:tailEnd type="none" w="sm" len="sm"/>
                        </a:ln>
                      </wps:spPr>
                      <wps:txbx>
                        <w:txbxContent>
                          <w:p w:rsidR="009E5BD3" w:rsidRDefault="009E5BD3">
                            <w:pPr>
                              <w:textDirection w:val="btLr"/>
                            </w:pPr>
                          </w:p>
                        </w:txbxContent>
                      </wps:txbx>
                      <wps:bodyPr spcFirstLastPara="1" wrap="square" lIns="91425" tIns="91425" rIns="91425" bIns="91425" anchor="ctr" anchorCtr="0">
                        <a:noAutofit/>
                      </wps:bodyPr>
                    </wps:wsp>
                  </a:graphicData>
                </a:graphic>
              </wp:anchor>
            </w:drawing>
          </mc:Choice>
          <mc:Fallback>
            <w:pict>
              <v:rect id="Rectangle 1" o:spid="_x0000_s1032" style="position:absolute;margin-left:3pt;margin-top:17pt;width:53.5pt;height:12.7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" filled="f" strokeweight=".5mm">
                <v:stroke startarrowwidth="narrow" startarrowlength="short" endarrowwidth="narrow" endarrowlength="short" endcap="round"/>
                <v:textbox inset="2.53958mm,2.53958mm,2.53958mm,2.53958mm">
                  <w:txbxContent>
                    <w:p w:rsidR="009E5BD3" w:rsidRDefault="009E5BD3">
                      <w:pPr>
                        <w:textDirection w:val="btLr"/>
                      </w:pPr>
                    </w:p>
                  </w:txbxContent>
                </v:textbox>
              </v:rect>
            </w:pict>
          </mc:Fallback>
        </mc:AlternateContent>
      </w:r>
    </w:p>
    <w:p w:rsidR="00B60988" w:rsidRDefault="004A22C5">
      <w:pPr>
        <w:pStyle w:val="Heading2"/>
        <w:numPr>
          <w:ilvl w:val="0"/>
          <w:numId w:val="1"/>
        </w:num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View Cart: </w:t>
      </w:r>
    </w:p>
    <w:p w:rsidR="00B60988" w:rsidRDefault="004A22C5">
      <w:pPr>
        <w:pStyle w:val="Heading2"/>
        <w:ind w:left="720"/>
        <w:rPr>
          <w:rFonts w:ascii="Times New Roman" w:eastAsia="Times New Roman" w:hAnsi="Times New Roman" w:cs="Times New Roman"/>
        </w:rPr>
      </w:pPr>
      <w:r>
        <w:rPr>
          <w:rFonts w:ascii="Times New Roman" w:eastAsia="Times New Roman" w:hAnsi="Times New Roman" w:cs="Times New Roman"/>
          <w:color w:val="000000"/>
          <w:sz w:val="24"/>
          <w:szCs w:val="24"/>
        </w:rPr>
        <w:t>If we have added many products, we can view cart and remove or can proceed to pay for both at a time as shown in below.</w:t>
      </w:r>
    </w:p>
    <w:p w:rsidR="00B60988" w:rsidRDefault="004A22C5">
      <w:pPr>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noProof/>
          <w:lang w:eastAsia="zh-CN"/>
        </w:rPr>
        <w:drawing>
          <wp:inline distT="0" distB="0" distL="0" distR="0">
            <wp:extent cx="5669280" cy="2933700"/>
            <wp:effectExtent l="0" t="0" r="0" b="0"/>
            <wp:docPr id="56"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5"/>
                    <a:srcRect/>
                    <a:stretch>
                      <a:fillRect/>
                    </a:stretch>
                  </pic:blipFill>
                  <pic:spPr>
                    <a:xfrm>
                      <a:off x="0" y="0"/>
                      <a:ext cx="5669280" cy="2933700"/>
                    </a:xfrm>
                    <a:prstGeom prst="rect">
                      <a:avLst/>
                    </a:prstGeom>
                    <a:ln/>
                  </pic:spPr>
                </pic:pic>
              </a:graphicData>
            </a:graphic>
          </wp:inline>
        </w:drawing>
      </w:r>
      <w:r>
        <w:rPr>
          <w:noProof/>
          <w:lang w:eastAsia="zh-CN"/>
        </w:rPr>
        <w:drawing>
          <wp:anchor distT="0" distB="0" distL="114300" distR="114300" simplePos="0" relativeHeight="251668480" behindDoc="0" locked="0" layoutInCell="1" hidden="0" allowOverlap="1">
            <wp:simplePos x="0" y="0"/>
            <wp:positionH relativeFrom="column">
              <wp:posOffset>132080</wp:posOffset>
            </wp:positionH>
            <wp:positionV relativeFrom="paragraph">
              <wp:posOffset>311150</wp:posOffset>
            </wp:positionV>
            <wp:extent cx="630555" cy="95250"/>
            <wp:effectExtent l="0" t="0" r="0" b="0"/>
            <wp:wrapNone/>
            <wp:docPr id="55"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6"/>
                    <a:srcRect/>
                    <a:stretch>
                      <a:fillRect/>
                    </a:stretch>
                  </pic:blipFill>
                  <pic:spPr>
                    <a:xfrm>
                      <a:off x="0" y="0"/>
                      <a:ext cx="630555" cy="95250"/>
                    </a:xfrm>
                    <a:prstGeom prst="rect">
                      <a:avLst/>
                    </a:prstGeom>
                    <a:ln/>
                  </pic:spPr>
                </pic:pic>
              </a:graphicData>
            </a:graphic>
          </wp:anchor>
        </w:drawing>
      </w:r>
      <w:r>
        <w:rPr>
          <w:noProof/>
          <w:lang w:eastAsia="zh-CN"/>
        </w:rPr>
        <w:drawing>
          <wp:anchor distT="0" distB="0" distL="114300" distR="114300" simplePos="0" relativeHeight="251669504" behindDoc="0" locked="0" layoutInCell="1" hidden="0" allowOverlap="1">
            <wp:simplePos x="0" y="0"/>
            <wp:positionH relativeFrom="column">
              <wp:posOffset>207645</wp:posOffset>
            </wp:positionH>
            <wp:positionV relativeFrom="paragraph">
              <wp:posOffset>254000</wp:posOffset>
            </wp:positionV>
            <wp:extent cx="551180" cy="174625"/>
            <wp:effectExtent l="0" t="0" r="0" b="0"/>
            <wp:wrapNone/>
            <wp:docPr id="53"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7"/>
                    <a:srcRect/>
                    <a:stretch>
                      <a:fillRect/>
                    </a:stretch>
                  </pic:blipFill>
                  <pic:spPr>
                    <a:xfrm>
                      <a:off x="0" y="0"/>
                      <a:ext cx="551180" cy="174625"/>
                    </a:xfrm>
                    <a:prstGeom prst="rect">
                      <a:avLst/>
                    </a:prstGeom>
                    <a:ln/>
                  </pic:spPr>
                </pic:pic>
              </a:graphicData>
            </a:graphic>
          </wp:anchor>
        </w:drawing>
      </w:r>
      <w:r>
        <w:rPr>
          <w:noProof/>
          <w:lang w:eastAsia="zh-CN"/>
        </w:rPr>
        <w:drawing>
          <wp:anchor distT="0" distB="0" distL="114300" distR="114300" simplePos="0" relativeHeight="251670528" behindDoc="0" locked="0" layoutInCell="1" hidden="0" allowOverlap="1">
            <wp:simplePos x="0" y="0"/>
            <wp:positionH relativeFrom="column">
              <wp:posOffset>4543425</wp:posOffset>
            </wp:positionH>
            <wp:positionV relativeFrom="paragraph">
              <wp:posOffset>24765</wp:posOffset>
            </wp:positionV>
            <wp:extent cx="294640" cy="159385"/>
            <wp:effectExtent l="0" t="0" r="0" b="0"/>
            <wp:wrapNone/>
            <wp:docPr id="57"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8"/>
                    <a:srcRect/>
                    <a:stretch>
                      <a:fillRect/>
                    </a:stretch>
                  </pic:blipFill>
                  <pic:spPr>
                    <a:xfrm>
                      <a:off x="0" y="0"/>
                      <a:ext cx="294640" cy="159385"/>
                    </a:xfrm>
                    <a:prstGeom prst="rect">
                      <a:avLst/>
                    </a:prstGeom>
                    <a:ln/>
                  </pic:spPr>
                </pic:pic>
              </a:graphicData>
            </a:graphic>
          </wp:anchor>
        </w:drawing>
      </w:r>
    </w:p>
    <w:p w:rsidR="00B60988" w:rsidRDefault="00B60988">
      <w:pPr>
        <w:rPr>
          <w:rFonts w:ascii="Times New Roman" w:eastAsia="Times New Roman" w:hAnsi="Times New Roman" w:cs="Times New Roman"/>
        </w:rPr>
      </w:pPr>
    </w:p>
    <w:p w:rsidR="00B60988" w:rsidRDefault="00B60988">
      <w:pPr>
        <w:rPr>
          <w:rFonts w:ascii="Times New Roman" w:eastAsia="Times New Roman" w:hAnsi="Times New Roman" w:cs="Times New Roman"/>
        </w:rPr>
      </w:pPr>
    </w:p>
    <w:p w:rsidR="00B60988" w:rsidRDefault="004A22C5">
      <w:pPr>
        <w:numPr>
          <w:ilvl w:val="0"/>
          <w:numId w:val="1"/>
        </w:numPr>
        <w:pBdr>
          <w:top w:val="nil"/>
          <w:left w:val="nil"/>
          <w:bottom w:val="nil"/>
          <w:right w:val="nil"/>
          <w:between w:val="nil"/>
        </w:pBdr>
        <w:spacing w:line="254" w:lineRule="auto"/>
        <w:rPr>
          <w:rFonts w:ascii="Times New Roman" w:eastAsia="Times New Roman" w:hAnsi="Times New Roman" w:cs="Times New Roman"/>
          <w:color w:val="2F5496"/>
          <w:sz w:val="28"/>
          <w:szCs w:val="28"/>
        </w:rPr>
      </w:pPr>
      <w:r>
        <w:rPr>
          <w:rFonts w:ascii="Times New Roman" w:eastAsia="Times New Roman" w:hAnsi="Times New Roman" w:cs="Times New Roman"/>
          <w:color w:val="2F5496"/>
          <w:sz w:val="28"/>
          <w:szCs w:val="28"/>
        </w:rPr>
        <w:t>Update/ Delete Shopping Cart:</w:t>
      </w:r>
    </w:p>
    <w:p w:rsidR="00B60988" w:rsidRDefault="004A22C5">
      <w:pPr>
        <w:pBdr>
          <w:top w:val="nil"/>
          <w:left w:val="nil"/>
          <w:bottom w:val="nil"/>
          <w:right w:val="nil"/>
          <w:between w:val="nil"/>
        </w:pBdr>
        <w:spacing w:after="160" w:line="254" w:lineRule="auto"/>
        <w:ind w:left="720"/>
        <w:rPr>
          <w:rFonts w:ascii="Times New Roman" w:eastAsia="Times New Roman" w:hAnsi="Times New Roman" w:cs="Times New Roman"/>
          <w:color w:val="000000"/>
        </w:rPr>
      </w:pPr>
      <w:r>
        <w:rPr>
          <w:rFonts w:ascii="Times New Roman" w:eastAsia="Times New Roman" w:hAnsi="Times New Roman" w:cs="Times New Roman"/>
          <w:color w:val="000000"/>
        </w:rPr>
        <w:t xml:space="preserve">If a Customer wants to add something or increase the number of items of the same product or make any changes to the existing cart. They can update the cart and see the changes, or they can also delete an item </w:t>
      </w:r>
      <w:r>
        <w:rPr>
          <w:rFonts w:ascii="Times New Roman" w:eastAsia="Times New Roman" w:hAnsi="Times New Roman" w:cs="Times New Roman"/>
        </w:rPr>
        <w:t>from the cart</w:t>
      </w:r>
      <w:r>
        <w:rPr>
          <w:rFonts w:ascii="Times New Roman" w:eastAsia="Times New Roman" w:hAnsi="Times New Roman" w:cs="Times New Roman"/>
          <w:color w:val="000000"/>
        </w:rPr>
        <w:t xml:space="preserve"> by deleting any product in the shopping cart.</w:t>
      </w:r>
    </w:p>
    <w:p w:rsidR="00B60988" w:rsidRDefault="00B60988">
      <w:pPr>
        <w:rPr>
          <w:rFonts w:ascii="Times New Roman" w:eastAsia="Times New Roman" w:hAnsi="Times New Roman" w:cs="Times New Roman"/>
        </w:rPr>
      </w:pPr>
    </w:p>
    <w:p w:rsidR="00B60988" w:rsidRDefault="004A22C5">
      <w:pPr>
        <w:pStyle w:val="Heading2"/>
        <w:numPr>
          <w:ilvl w:val="0"/>
          <w:numId w:val="1"/>
        </w:numPr>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Check Out: </w:t>
      </w:r>
    </w:p>
    <w:p w:rsidR="00B60988" w:rsidRDefault="004A22C5">
      <w:pPr>
        <w:pStyle w:val="Heading2"/>
        <w:ind w:left="720"/>
        <w:rPr>
          <w:rFonts w:ascii="Times New Roman" w:eastAsia="Times New Roman" w:hAnsi="Times New Roman" w:cs="Times New Roman"/>
        </w:rPr>
      </w:pPr>
      <w:r>
        <w:rPr>
          <w:rFonts w:ascii="Times New Roman" w:eastAsia="Times New Roman" w:hAnsi="Times New Roman" w:cs="Times New Roman"/>
          <w:color w:val="000000"/>
          <w:sz w:val="24"/>
          <w:szCs w:val="24"/>
        </w:rPr>
        <w:t>Once we have checked out if we already have the payment details it will directly take to this page or we can add the payment details and buy the product. We need to select the shipping address or default so we can keep ours. We can place the delivery options here.</w:t>
      </w:r>
    </w:p>
    <w:p w:rsidR="00B60988" w:rsidRDefault="004A22C5">
      <w:pPr>
        <w:rPr>
          <w:rFonts w:ascii="Times New Roman" w:eastAsia="Times New Roman" w:hAnsi="Times New Roman" w:cs="Times New Roman"/>
        </w:rPr>
      </w:pPr>
      <w:r>
        <w:rPr>
          <w:rFonts w:ascii="Times New Roman" w:eastAsia="Times New Roman" w:hAnsi="Times New Roman" w:cs="Times New Roman"/>
          <w:noProof/>
          <w:lang w:eastAsia="zh-CN"/>
        </w:rPr>
        <w:drawing>
          <wp:inline distT="0" distB="0" distL="0" distR="0">
            <wp:extent cx="5935980" cy="3063240"/>
            <wp:effectExtent l="0" t="0" r="0" b="0"/>
            <wp:docPr id="58"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9"/>
                    <a:srcRect/>
                    <a:stretch>
                      <a:fillRect/>
                    </a:stretch>
                  </pic:blipFill>
                  <pic:spPr>
                    <a:xfrm>
                      <a:off x="0" y="0"/>
                      <a:ext cx="5935980" cy="3063240"/>
                    </a:xfrm>
                    <a:prstGeom prst="rect">
                      <a:avLst/>
                    </a:prstGeom>
                    <a:ln/>
                  </pic:spPr>
                </pic:pic>
              </a:graphicData>
            </a:graphic>
          </wp:inline>
        </w:drawing>
      </w:r>
      <w:r>
        <w:rPr>
          <w:noProof/>
          <w:lang w:eastAsia="zh-CN"/>
        </w:rPr>
        <mc:AlternateContent>
          <mc:Choice Requires="wps">
            <w:drawing>
              <wp:anchor distT="0" distB="0" distL="114300" distR="114300" simplePos="0" relativeHeight="251671552" behindDoc="0" locked="0" layoutInCell="1" hidden="0" allowOverlap="1">
                <wp:simplePos x="0" y="0"/>
                <wp:positionH relativeFrom="column">
                  <wp:posOffset>203200</wp:posOffset>
                </wp:positionH>
                <wp:positionV relativeFrom="paragraph">
                  <wp:posOffset>901700</wp:posOffset>
                </wp:positionV>
                <wp:extent cx="827895" cy="328150"/>
                <wp:effectExtent l="0" t="0" r="0" b="0"/>
                <wp:wrapNone/>
                <wp:docPr id="16" name="Rectangle 16"/>
                <wp:cNvGraphicFramePr/>
                <a:graphic xmlns:a="http://schemas.openxmlformats.org/drawingml/2006/main">
                  <a:graphicData uri="http://schemas.microsoft.com/office/word/2010/wordprocessingShape">
                    <wps:wsp>
                      <wps:cNvSpPr/>
                      <wps:spPr>
                        <a:xfrm>
                          <a:off x="5004053" y="3687925"/>
                          <a:ext cx="683895" cy="184150"/>
                        </a:xfrm>
                        <a:prstGeom prst="rect">
                          <a:avLst/>
                        </a:prstGeom>
                        <a:noFill/>
                        <a:ln w="144000" cap="sq" cmpd="sng">
                          <a:solidFill>
                            <a:srgbClr val="000000">
                              <a:alpha val="32941"/>
                            </a:srgbClr>
                          </a:solidFill>
                          <a:prstDash val="solid"/>
                          <a:miter lim="800000"/>
                          <a:headEnd type="none" w="sm" len="sm"/>
                          <a:tailEnd type="none" w="sm" len="sm"/>
                        </a:ln>
                      </wps:spPr>
                      <wps:txbx>
                        <w:txbxContent>
                          <w:p w:rsidR="009E5BD3" w:rsidRDefault="009E5BD3">
                            <w:pPr>
                              <w:textDirection w:val="btLr"/>
                            </w:pPr>
                          </w:p>
                        </w:txbxContent>
                      </wps:txbx>
                      <wps:bodyPr spcFirstLastPara="1" wrap="square" lIns="91425" tIns="91425" rIns="91425" bIns="91425" anchor="ctr" anchorCtr="0">
                        <a:noAutofit/>
                      </wps:bodyPr>
                    </wps:wsp>
                  </a:graphicData>
                </a:graphic>
              </wp:anchor>
            </w:drawing>
          </mc:Choice>
          <mc:Fallback>
            <w:pict>
              <v:rect id="Rectangle 16" o:spid="_x0000_s1033" style="position:absolute;margin-left:16pt;margin-top:71pt;width:65.2pt;height:25.85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" filled="f" strokeweight="4mm">
                <v:stroke startarrowwidth="narrow" startarrowlength="short" endarrowwidth="narrow" endarrowlength="short" opacity="21588f" endcap="square"/>
                <v:textbox inset="2.53958mm,2.53958mm,2.53958mm,2.53958mm">
                  <w:txbxContent>
                    <w:p w:rsidR="009E5BD3" w:rsidRDefault="009E5BD3">
                      <w:pPr>
                        <w:textDirection w:val="btLr"/>
                      </w:pPr>
                    </w:p>
                  </w:txbxContent>
                </v:textbox>
              </v:rect>
            </w:pict>
          </mc:Fallback>
        </mc:AlternateContent>
      </w:r>
      <w:r>
        <w:rPr>
          <w:noProof/>
          <w:lang w:eastAsia="zh-CN"/>
        </w:rPr>
        <mc:AlternateContent>
          <mc:Choice Requires="wps">
            <w:drawing>
              <wp:anchor distT="0" distB="0" distL="114300" distR="114300" simplePos="0" relativeHeight="251672576" behindDoc="0" locked="0" layoutInCell="1" hidden="0" allowOverlap="1">
                <wp:simplePos x="0" y="0"/>
                <wp:positionH relativeFrom="column">
                  <wp:posOffset>228600</wp:posOffset>
                </wp:positionH>
                <wp:positionV relativeFrom="paragraph">
                  <wp:posOffset>698500</wp:posOffset>
                </wp:positionV>
                <wp:extent cx="912985" cy="334500"/>
                <wp:effectExtent l="0" t="0" r="0" b="0"/>
                <wp:wrapNone/>
                <wp:docPr id="10" name="Rectangle 10"/>
                <wp:cNvGraphicFramePr/>
                <a:graphic xmlns:a="http://schemas.openxmlformats.org/drawingml/2006/main">
                  <a:graphicData uri="http://schemas.microsoft.com/office/word/2010/wordprocessingShape">
                    <wps:wsp>
                      <wps:cNvSpPr/>
                      <wps:spPr>
                        <a:xfrm>
                          <a:off x="4961508" y="3684750"/>
                          <a:ext cx="768985" cy="190500"/>
                        </a:xfrm>
                        <a:prstGeom prst="rect">
                          <a:avLst/>
                        </a:prstGeom>
                        <a:noFill/>
                        <a:ln w="144000" cap="sq" cmpd="sng">
                          <a:solidFill>
                            <a:srgbClr val="000000">
                              <a:alpha val="32941"/>
                            </a:srgbClr>
                          </a:solidFill>
                          <a:prstDash val="solid"/>
                          <a:miter lim="800000"/>
                          <a:headEnd type="none" w="sm" len="sm"/>
                          <a:tailEnd type="none" w="sm" len="sm"/>
                        </a:ln>
                      </wps:spPr>
                      <wps:txbx>
                        <w:txbxContent>
                          <w:p w:rsidR="009E5BD3" w:rsidRDefault="009E5BD3">
                            <w:pPr>
                              <w:textDirection w:val="btLr"/>
                            </w:pPr>
                          </w:p>
                        </w:txbxContent>
                      </wps:txbx>
                      <wps:bodyPr spcFirstLastPara="1" wrap="square" lIns="91425" tIns="91425" rIns="91425" bIns="91425" anchor="ctr" anchorCtr="0">
                        <a:noAutofit/>
                      </wps:bodyPr>
                    </wps:wsp>
                  </a:graphicData>
                </a:graphic>
              </wp:anchor>
            </w:drawing>
          </mc:Choice>
          <mc:Fallback>
            <w:pict>
              <v:rect id="Rectangle 10" o:spid="_x0000_s1034" style="position:absolute;margin-left:18pt;margin-top:55pt;width:71.9pt;height:26.35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" filled="f" strokeweight="4mm">
                <v:stroke startarrowwidth="narrow" startarrowlength="short" endarrowwidth="narrow" endarrowlength="short" opacity="21588f" endcap="square"/>
                <v:textbox inset="2.53958mm,2.53958mm,2.53958mm,2.53958mm">
                  <w:txbxContent>
                    <w:p w:rsidR="009E5BD3" w:rsidRDefault="009E5BD3">
                      <w:pPr>
                        <w:textDirection w:val="btLr"/>
                      </w:pPr>
                    </w:p>
                  </w:txbxContent>
                </v:textbox>
              </v:rect>
            </w:pict>
          </mc:Fallback>
        </mc:AlternateContent>
      </w:r>
    </w:p>
    <w:p w:rsidR="00B60988" w:rsidRDefault="004A22C5">
      <w:pPr>
        <w:pStyle w:val="Heading2"/>
        <w:numPr>
          <w:ilvl w:val="0"/>
          <w:numId w:val="1"/>
        </w:num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Sign Up: </w:t>
      </w:r>
    </w:p>
    <w:p w:rsidR="00B60988" w:rsidRDefault="004A22C5">
      <w:pPr>
        <w:pStyle w:val="Heading2"/>
        <w:ind w:left="720"/>
        <w:rPr>
          <w:rFonts w:ascii="Times New Roman" w:eastAsia="Times New Roman" w:hAnsi="Times New Roman" w:cs="Times New Roman"/>
        </w:rPr>
      </w:pPr>
      <w:r>
        <w:rPr>
          <w:rFonts w:ascii="Times New Roman" w:eastAsia="Times New Roman" w:hAnsi="Times New Roman" w:cs="Times New Roman"/>
          <w:color w:val="000000"/>
          <w:sz w:val="24"/>
          <w:szCs w:val="24"/>
        </w:rPr>
        <w:t>If we already have an account, we can do all the above procedures. If we do not have an account after the procedure to checkout it will redirect to sign-in option. Here they can create a new account for themselves.</w:t>
      </w:r>
    </w:p>
    <w:p w:rsidR="00B60988" w:rsidRDefault="004A22C5">
      <w:pPr>
        <w:rPr>
          <w:rFonts w:ascii="Times New Roman" w:eastAsia="Times New Roman" w:hAnsi="Times New Roman" w:cs="Times New Roman"/>
        </w:rPr>
      </w:pPr>
      <w:r>
        <w:rPr>
          <w:rFonts w:ascii="Times New Roman" w:eastAsia="Times New Roman" w:hAnsi="Times New Roman" w:cs="Times New Roman"/>
          <w:noProof/>
          <w:lang w:eastAsia="zh-CN"/>
        </w:rPr>
        <w:drawing>
          <wp:inline distT="0" distB="0" distL="0" distR="0">
            <wp:extent cx="3848100" cy="2956560"/>
            <wp:effectExtent l="0" t="0" r="0" b="0"/>
            <wp:docPr id="59"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20"/>
                    <a:srcRect/>
                    <a:stretch>
                      <a:fillRect/>
                    </a:stretch>
                  </pic:blipFill>
                  <pic:spPr>
                    <a:xfrm>
                      <a:off x="0" y="0"/>
                      <a:ext cx="3848100" cy="2956560"/>
                    </a:xfrm>
                    <a:prstGeom prst="rect">
                      <a:avLst/>
                    </a:prstGeom>
                    <a:ln/>
                  </pic:spPr>
                </pic:pic>
              </a:graphicData>
            </a:graphic>
          </wp:inline>
        </w:drawing>
      </w:r>
    </w:p>
    <w:p w:rsidR="00B60988" w:rsidRDefault="00B60988">
      <w:pPr>
        <w:rPr>
          <w:rFonts w:ascii="Times New Roman" w:eastAsia="Times New Roman" w:hAnsi="Times New Roman" w:cs="Times New Roman"/>
        </w:rPr>
      </w:pPr>
    </w:p>
    <w:p w:rsidR="00B60988" w:rsidRDefault="004A22C5">
      <w:pPr>
        <w:pStyle w:val="Heading2"/>
        <w:numPr>
          <w:ilvl w:val="0"/>
          <w:numId w:val="1"/>
        </w:numPr>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Login: </w:t>
      </w:r>
    </w:p>
    <w:p w:rsidR="00B60988" w:rsidRDefault="004A22C5">
      <w:pPr>
        <w:pStyle w:val="Heading2"/>
        <w:ind w:left="720"/>
        <w:rPr>
          <w:rFonts w:ascii="Times New Roman" w:eastAsia="Times New Roman" w:hAnsi="Times New Roman" w:cs="Times New Roman"/>
        </w:rPr>
      </w:pPr>
      <w:r>
        <w:rPr>
          <w:rFonts w:ascii="Times New Roman" w:eastAsia="Times New Roman" w:hAnsi="Times New Roman" w:cs="Times New Roman"/>
          <w:color w:val="000000"/>
          <w:sz w:val="24"/>
          <w:szCs w:val="24"/>
        </w:rPr>
        <w:t>If a customer already has an account, they can directly login before searching for a product by using their username and password. If they forget their password, they get the OTP for the email id or phone number provided while creating the account.</w:t>
      </w:r>
    </w:p>
    <w:p w:rsidR="00B60988" w:rsidRDefault="00B60988">
      <w:pPr>
        <w:rPr>
          <w:rFonts w:ascii="Times New Roman" w:eastAsia="Times New Roman" w:hAnsi="Times New Roman" w:cs="Times New Roman"/>
        </w:rPr>
      </w:pPr>
    </w:p>
    <w:p w:rsidR="00B60988" w:rsidRDefault="004A22C5">
      <w:pPr>
        <w:rPr>
          <w:rFonts w:ascii="Times New Roman" w:eastAsia="Times New Roman" w:hAnsi="Times New Roman" w:cs="Times New Roman"/>
        </w:rPr>
      </w:pPr>
      <w:r>
        <w:rPr>
          <w:rFonts w:ascii="Times New Roman" w:eastAsia="Times New Roman" w:hAnsi="Times New Roman" w:cs="Times New Roman"/>
          <w:noProof/>
          <w:lang w:eastAsia="zh-CN"/>
        </w:rPr>
        <w:drawing>
          <wp:inline distT="0" distB="0" distL="0" distR="0">
            <wp:extent cx="4404360" cy="2689860"/>
            <wp:effectExtent l="0" t="0" r="0" b="0"/>
            <wp:docPr id="60"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21"/>
                    <a:srcRect/>
                    <a:stretch>
                      <a:fillRect/>
                    </a:stretch>
                  </pic:blipFill>
                  <pic:spPr>
                    <a:xfrm>
                      <a:off x="0" y="0"/>
                      <a:ext cx="4404360" cy="2689860"/>
                    </a:xfrm>
                    <a:prstGeom prst="rect">
                      <a:avLst/>
                    </a:prstGeom>
                    <a:ln/>
                  </pic:spPr>
                </pic:pic>
              </a:graphicData>
            </a:graphic>
          </wp:inline>
        </w:drawing>
      </w:r>
      <w:r>
        <w:rPr>
          <w:noProof/>
          <w:lang w:eastAsia="zh-CN"/>
        </w:rPr>
        <mc:AlternateContent>
          <mc:Choice Requires="wps">
            <w:drawing>
              <wp:anchor distT="0" distB="0" distL="114300" distR="114300" simplePos="0" relativeHeight="251673600" behindDoc="0" locked="0" layoutInCell="1" hidden="0" allowOverlap="1">
                <wp:simplePos x="0" y="0"/>
                <wp:positionH relativeFrom="column">
                  <wp:posOffset>2413000</wp:posOffset>
                </wp:positionH>
                <wp:positionV relativeFrom="paragraph">
                  <wp:posOffset>774700</wp:posOffset>
                </wp:positionV>
                <wp:extent cx="560170" cy="432535"/>
                <wp:effectExtent l="0" t="0" r="0" b="0"/>
                <wp:wrapNone/>
                <wp:docPr id="18" name="Rectangle 18"/>
                <wp:cNvGraphicFramePr/>
                <a:graphic xmlns:a="http://schemas.openxmlformats.org/drawingml/2006/main">
                  <a:graphicData uri="http://schemas.microsoft.com/office/word/2010/wordprocessingShape">
                    <wps:wsp>
                      <wps:cNvSpPr/>
                      <wps:spPr>
                        <a:xfrm>
                          <a:off x="5173915" y="3671733"/>
                          <a:ext cx="344170" cy="216535"/>
                        </a:xfrm>
                        <a:prstGeom prst="rect">
                          <a:avLst/>
                        </a:prstGeom>
                        <a:noFill/>
                        <a:ln w="216000" cap="sq" cmpd="sng">
                          <a:solidFill>
                            <a:srgbClr val="000000">
                              <a:alpha val="32941"/>
                            </a:srgbClr>
                          </a:solidFill>
                          <a:prstDash val="solid"/>
                          <a:miter lim="800000"/>
                          <a:headEnd type="none" w="sm" len="sm"/>
                          <a:tailEnd type="none" w="sm" len="sm"/>
                        </a:ln>
                      </wps:spPr>
                      <wps:txbx>
                        <w:txbxContent>
                          <w:p w:rsidR="009E5BD3" w:rsidRDefault="009E5BD3">
                            <w:pPr>
                              <w:textDirection w:val="btLr"/>
                            </w:pPr>
                          </w:p>
                        </w:txbxContent>
                      </wps:txbx>
                      <wps:bodyPr spcFirstLastPara="1" wrap="square" lIns="91425" tIns="91425" rIns="91425" bIns="91425" anchor="ctr" anchorCtr="0">
                        <a:noAutofit/>
                      </wps:bodyPr>
                    </wps:wsp>
                  </a:graphicData>
                </a:graphic>
              </wp:anchor>
            </w:drawing>
          </mc:Choice>
          <mc:Fallback>
            <w:pict>
              <v:rect id="Rectangle 18" o:spid="_x0000_s1035" style="position:absolute;margin-left:190pt;margin-top:61pt;width:44.1pt;height:34.05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" filled="f" strokeweight="6mm">
                <v:stroke startarrowwidth="narrow" startarrowlength="short" endarrowwidth="narrow" endarrowlength="short" opacity="21588f" endcap="square"/>
                <v:textbox inset="2.53958mm,2.53958mm,2.53958mm,2.53958mm">
                  <w:txbxContent>
                    <w:p w:rsidR="009E5BD3" w:rsidRDefault="009E5BD3">
                      <w:pPr>
                        <w:textDirection w:val="btLr"/>
                      </w:pPr>
                    </w:p>
                  </w:txbxContent>
                </v:textbox>
              </v:rect>
            </w:pict>
          </mc:Fallback>
        </mc:AlternateContent>
      </w:r>
      <w:r>
        <w:rPr>
          <w:noProof/>
          <w:lang w:eastAsia="zh-CN"/>
        </w:rPr>
        <mc:AlternateContent>
          <mc:Choice Requires="wps">
            <w:drawing>
              <wp:anchor distT="0" distB="0" distL="114300" distR="114300" simplePos="0" relativeHeight="251674624" behindDoc="0" locked="0" layoutInCell="1" hidden="0" allowOverlap="1">
                <wp:simplePos x="0" y="0"/>
                <wp:positionH relativeFrom="column">
                  <wp:posOffset>254000</wp:posOffset>
                </wp:positionH>
                <wp:positionV relativeFrom="paragraph">
                  <wp:posOffset>736600</wp:posOffset>
                </wp:positionV>
                <wp:extent cx="2648685" cy="478255"/>
                <wp:effectExtent l="0" t="0" r="0" b="0"/>
                <wp:wrapNone/>
                <wp:docPr id="5" name="Rectangle 5"/>
                <wp:cNvGraphicFramePr/>
                <a:graphic xmlns:a="http://schemas.openxmlformats.org/drawingml/2006/main">
                  <a:graphicData uri="http://schemas.microsoft.com/office/word/2010/wordprocessingShape">
                    <wps:wsp>
                      <wps:cNvSpPr/>
                      <wps:spPr>
                        <a:xfrm>
                          <a:off x="4129658" y="3648873"/>
                          <a:ext cx="2432685" cy="262255"/>
                        </a:xfrm>
                        <a:prstGeom prst="rect">
                          <a:avLst/>
                        </a:prstGeom>
                        <a:noFill/>
                        <a:ln w="216000" cap="sq" cmpd="sng">
                          <a:solidFill>
                            <a:srgbClr val="000000">
                              <a:alpha val="32941"/>
                            </a:srgbClr>
                          </a:solidFill>
                          <a:prstDash val="solid"/>
                          <a:miter lim="800000"/>
                          <a:headEnd type="none" w="sm" len="sm"/>
                          <a:tailEnd type="none" w="sm" len="sm"/>
                        </a:ln>
                      </wps:spPr>
                      <wps:txbx>
                        <w:txbxContent>
                          <w:p w:rsidR="009E5BD3" w:rsidRDefault="009E5BD3">
                            <w:pPr>
                              <w:textDirection w:val="btLr"/>
                            </w:pPr>
                          </w:p>
                        </w:txbxContent>
                      </wps:txbx>
                      <wps:bodyPr spcFirstLastPara="1" wrap="square" lIns="91425" tIns="91425" rIns="91425" bIns="91425" anchor="ctr" anchorCtr="0">
                        <a:noAutofit/>
                      </wps:bodyPr>
                    </wps:wsp>
                  </a:graphicData>
                </a:graphic>
              </wp:anchor>
            </w:drawing>
          </mc:Choice>
          <mc:Fallback>
            <w:pict>
              <v:rect id="Rectangle 5" o:spid="_x0000_s1036" style="position:absolute;margin-left:20pt;margin-top:58pt;width:208.55pt;height:37.65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" filled="f" strokeweight="6mm">
                <v:stroke startarrowwidth="narrow" startarrowlength="short" endarrowwidth="narrow" endarrowlength="short" opacity="21588f" endcap="square"/>
                <v:textbox inset="2.53958mm,2.53958mm,2.53958mm,2.53958mm">
                  <w:txbxContent>
                    <w:p w:rsidR="009E5BD3" w:rsidRDefault="009E5BD3">
                      <w:pPr>
                        <w:textDirection w:val="btLr"/>
                      </w:pPr>
                    </w:p>
                  </w:txbxContent>
                </v:textbox>
              </v:rect>
            </w:pict>
          </mc:Fallback>
        </mc:AlternateContent>
      </w:r>
    </w:p>
    <w:p w:rsidR="00B60988" w:rsidRDefault="004A22C5">
      <w:pPr>
        <w:rPr>
          <w:rFonts w:ascii="Times New Roman" w:eastAsia="Times New Roman" w:hAnsi="Times New Roman" w:cs="Times New Roman"/>
        </w:rPr>
      </w:pPr>
      <w:r>
        <w:rPr>
          <w:rFonts w:ascii="Times New Roman" w:eastAsia="Times New Roman" w:hAnsi="Times New Roman" w:cs="Times New Roman"/>
        </w:rPr>
        <w:t>This is the home page for your account</w:t>
      </w:r>
    </w:p>
    <w:p w:rsidR="00B60988" w:rsidRDefault="004A22C5">
      <w:pPr>
        <w:rPr>
          <w:rFonts w:ascii="Times New Roman" w:eastAsia="Times New Roman" w:hAnsi="Times New Roman" w:cs="Times New Roman"/>
          <w:sz w:val="22"/>
          <w:szCs w:val="22"/>
        </w:rPr>
      </w:pPr>
      <w:r>
        <w:rPr>
          <w:rFonts w:ascii="Times New Roman" w:eastAsia="Times New Roman" w:hAnsi="Times New Roman" w:cs="Times New Roman"/>
          <w:noProof/>
          <w:lang w:eastAsia="zh-CN"/>
        </w:rPr>
        <w:drawing>
          <wp:inline distT="0" distB="0" distL="0" distR="0">
            <wp:extent cx="5943600" cy="2861310"/>
            <wp:effectExtent l="0" t="0" r="0" b="0"/>
            <wp:docPr id="64"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22"/>
                    <a:srcRect/>
                    <a:stretch>
                      <a:fillRect/>
                    </a:stretch>
                  </pic:blipFill>
                  <pic:spPr>
                    <a:xfrm>
                      <a:off x="0" y="0"/>
                      <a:ext cx="5943600" cy="2861310"/>
                    </a:xfrm>
                    <a:prstGeom prst="rect">
                      <a:avLst/>
                    </a:prstGeom>
                    <a:ln/>
                  </pic:spPr>
                </pic:pic>
              </a:graphicData>
            </a:graphic>
          </wp:inline>
        </w:drawing>
      </w:r>
      <w:r>
        <w:rPr>
          <w:noProof/>
          <w:lang w:eastAsia="zh-CN"/>
        </w:rPr>
        <w:drawing>
          <wp:anchor distT="0" distB="0" distL="114300" distR="114300" simplePos="0" relativeHeight="251675648" behindDoc="0" locked="0" layoutInCell="1" hidden="0" allowOverlap="1">
            <wp:simplePos x="0" y="0"/>
            <wp:positionH relativeFrom="column">
              <wp:posOffset>1297305</wp:posOffset>
            </wp:positionH>
            <wp:positionV relativeFrom="paragraph">
              <wp:posOffset>615950</wp:posOffset>
            </wp:positionV>
            <wp:extent cx="468630" cy="159385"/>
            <wp:effectExtent l="0" t="0" r="0" b="0"/>
            <wp:wrapNone/>
            <wp:docPr id="62"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23"/>
                    <a:srcRect/>
                    <a:stretch>
                      <a:fillRect/>
                    </a:stretch>
                  </pic:blipFill>
                  <pic:spPr>
                    <a:xfrm>
                      <a:off x="0" y="0"/>
                      <a:ext cx="468630" cy="159385"/>
                    </a:xfrm>
                    <a:prstGeom prst="rect">
                      <a:avLst/>
                    </a:prstGeom>
                    <a:ln/>
                  </pic:spPr>
                </pic:pic>
              </a:graphicData>
            </a:graphic>
          </wp:anchor>
        </w:drawing>
      </w:r>
      <w:r>
        <w:rPr>
          <w:noProof/>
          <w:lang w:eastAsia="zh-CN"/>
        </w:rPr>
        <mc:AlternateContent>
          <mc:Choice Requires="wps">
            <w:drawing>
              <wp:anchor distT="0" distB="0" distL="114300" distR="114300" simplePos="0" relativeHeight="251676672" behindDoc="0" locked="0" layoutInCell="1" hidden="0" allowOverlap="1">
                <wp:simplePos x="0" y="0"/>
                <wp:positionH relativeFrom="column">
                  <wp:posOffset>4419600</wp:posOffset>
                </wp:positionH>
                <wp:positionV relativeFrom="paragraph">
                  <wp:posOffset>-63499</wp:posOffset>
                </wp:positionV>
                <wp:extent cx="420225" cy="307830"/>
                <wp:effectExtent l="0" t="0" r="0" b="0"/>
                <wp:wrapNone/>
                <wp:docPr id="19" name="Rectangle 19"/>
                <wp:cNvGraphicFramePr/>
                <a:graphic xmlns:a="http://schemas.openxmlformats.org/drawingml/2006/main">
                  <a:graphicData uri="http://schemas.microsoft.com/office/word/2010/wordprocessingShape">
                    <wps:wsp>
                      <wps:cNvSpPr/>
                      <wps:spPr>
                        <a:xfrm>
                          <a:off x="5207888" y="3698085"/>
                          <a:ext cx="276225" cy="163830"/>
                        </a:xfrm>
                        <a:prstGeom prst="rect">
                          <a:avLst/>
                        </a:prstGeom>
                        <a:noFill/>
                        <a:ln w="144000" cap="sq" cmpd="sng">
                          <a:solidFill>
                            <a:srgbClr val="000000">
                              <a:alpha val="32941"/>
                            </a:srgbClr>
                          </a:solidFill>
                          <a:prstDash val="solid"/>
                          <a:miter lim="800000"/>
                          <a:headEnd type="none" w="sm" len="sm"/>
                          <a:tailEnd type="none" w="sm" len="sm"/>
                        </a:ln>
                      </wps:spPr>
                      <wps:txbx>
                        <w:txbxContent>
                          <w:p w:rsidR="009E5BD3" w:rsidRDefault="009E5BD3">
                            <w:pPr>
                              <w:textDirection w:val="btLr"/>
                            </w:pPr>
                          </w:p>
                        </w:txbxContent>
                      </wps:txbx>
                      <wps:bodyPr spcFirstLastPara="1" wrap="square" lIns="91425" tIns="91425" rIns="91425" bIns="91425" anchor="ctr" anchorCtr="0">
                        <a:noAutofit/>
                      </wps:bodyPr>
                    </wps:wsp>
                  </a:graphicData>
                </a:graphic>
              </wp:anchor>
            </w:drawing>
          </mc:Choice>
          <mc:Fallback>
            <w:pict>
              <v:rect id="Rectangle 19" o:spid="_x0000_s1037" style="position:absolute;margin-left:348pt;margin-top:-5pt;width:33.1pt;height:24.25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" filled="f" strokeweight="4mm">
                <v:stroke startarrowwidth="narrow" startarrowlength="short" endarrowwidth="narrow" endarrowlength="short" opacity="21588f" endcap="square"/>
                <v:textbox inset="2.53958mm,2.53958mm,2.53958mm,2.53958mm">
                  <w:txbxContent>
                    <w:p w:rsidR="009E5BD3" w:rsidRDefault="009E5BD3">
                      <w:pPr>
                        <w:textDirection w:val="btLr"/>
                      </w:pPr>
                    </w:p>
                  </w:txbxContent>
                </v:textbox>
              </v:rect>
            </w:pict>
          </mc:Fallback>
        </mc:AlternateContent>
      </w:r>
      <w:r>
        <w:rPr>
          <w:noProof/>
          <w:lang w:eastAsia="zh-CN"/>
        </w:rPr>
        <mc:AlternateContent>
          <mc:Choice Requires="wps">
            <w:drawing>
              <wp:anchor distT="0" distB="0" distL="114300" distR="114300" simplePos="0" relativeHeight="251677696" behindDoc="0" locked="0" layoutInCell="1" hidden="0" allowOverlap="1">
                <wp:simplePos x="0" y="0"/>
                <wp:positionH relativeFrom="column">
                  <wp:posOffset>38101</wp:posOffset>
                </wp:positionH>
                <wp:positionV relativeFrom="paragraph">
                  <wp:posOffset>215900</wp:posOffset>
                </wp:positionV>
                <wp:extent cx="672955" cy="316085"/>
                <wp:effectExtent l="0" t="0" r="0" b="0"/>
                <wp:wrapNone/>
                <wp:docPr id="7" name="Rectangle 7"/>
                <wp:cNvGraphicFramePr/>
                <a:graphic xmlns:a="http://schemas.openxmlformats.org/drawingml/2006/main">
                  <a:graphicData uri="http://schemas.microsoft.com/office/word/2010/wordprocessingShape">
                    <wps:wsp>
                      <wps:cNvSpPr/>
                      <wps:spPr>
                        <a:xfrm>
                          <a:off x="5081523" y="3693958"/>
                          <a:ext cx="528955" cy="172085"/>
                        </a:xfrm>
                        <a:prstGeom prst="rect">
                          <a:avLst/>
                        </a:prstGeom>
                        <a:noFill/>
                        <a:ln w="144000" cap="sq" cmpd="sng">
                          <a:solidFill>
                            <a:srgbClr val="000000">
                              <a:alpha val="32941"/>
                            </a:srgbClr>
                          </a:solidFill>
                          <a:prstDash val="solid"/>
                          <a:miter lim="800000"/>
                          <a:headEnd type="none" w="sm" len="sm"/>
                          <a:tailEnd type="none" w="sm" len="sm"/>
                        </a:ln>
                      </wps:spPr>
                      <wps:txbx>
                        <w:txbxContent>
                          <w:p w:rsidR="009E5BD3" w:rsidRDefault="009E5BD3">
                            <w:pPr>
                              <w:textDirection w:val="btLr"/>
                            </w:pPr>
                          </w:p>
                        </w:txbxContent>
                      </wps:txbx>
                      <wps:bodyPr spcFirstLastPara="1" wrap="square" lIns="91425" tIns="91425" rIns="91425" bIns="91425" anchor="ctr" anchorCtr="0">
                        <a:noAutofit/>
                      </wps:bodyPr>
                    </wps:wsp>
                  </a:graphicData>
                </a:graphic>
              </wp:anchor>
            </w:drawing>
          </mc:Choice>
          <mc:Fallback>
            <w:pict>
              <v:rect id="Rectangle 7" o:spid="_x0000_s1038" style="position:absolute;margin-left:3pt;margin-top:17pt;width:53pt;height:24.9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" filled="f" strokeweight="4mm">
                <v:stroke startarrowwidth="narrow" startarrowlength="short" endarrowwidth="narrow" endarrowlength="short" opacity="21588f" endcap="square"/>
                <v:textbox inset="2.53958mm,2.53958mm,2.53958mm,2.53958mm">
                  <w:txbxContent>
                    <w:p w:rsidR="009E5BD3" w:rsidRDefault="009E5BD3">
                      <w:pPr>
                        <w:textDirection w:val="btLr"/>
                      </w:pPr>
                    </w:p>
                  </w:txbxContent>
                </v:textbox>
              </v:rect>
            </w:pict>
          </mc:Fallback>
        </mc:AlternateContent>
      </w:r>
    </w:p>
    <w:p w:rsidR="00B60988" w:rsidRDefault="00B60988">
      <w:pPr>
        <w:rPr>
          <w:rFonts w:ascii="Times New Roman" w:eastAsia="Times New Roman" w:hAnsi="Times New Roman" w:cs="Times New Roman"/>
        </w:rPr>
      </w:pPr>
    </w:p>
    <w:p w:rsidR="00B60988" w:rsidRDefault="00B60988">
      <w:pPr>
        <w:rPr>
          <w:rFonts w:ascii="Times New Roman" w:eastAsia="Times New Roman" w:hAnsi="Times New Roman" w:cs="Times New Roman"/>
        </w:rPr>
      </w:pPr>
    </w:p>
    <w:p w:rsidR="00B60988" w:rsidRDefault="004A22C5">
      <w:pPr>
        <w:pStyle w:val="Heading2"/>
        <w:numPr>
          <w:ilvl w:val="0"/>
          <w:numId w:val="1"/>
        </w:numPr>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Order details: </w:t>
      </w:r>
    </w:p>
    <w:p w:rsidR="00B60988" w:rsidRDefault="004A22C5">
      <w:pPr>
        <w:pStyle w:val="Heading2"/>
        <w:ind w:left="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Here customers can check their orders or change anything if needed.</w:t>
      </w:r>
    </w:p>
    <w:p w:rsidR="00B60988" w:rsidRDefault="004A22C5">
      <w:pPr>
        <w:rPr>
          <w:rFonts w:ascii="Times New Roman" w:eastAsia="Times New Roman" w:hAnsi="Times New Roman" w:cs="Times New Roman"/>
          <w:sz w:val="22"/>
          <w:szCs w:val="22"/>
        </w:rPr>
      </w:pPr>
      <w:r>
        <w:rPr>
          <w:rFonts w:ascii="Times New Roman" w:eastAsia="Times New Roman" w:hAnsi="Times New Roman" w:cs="Times New Roman"/>
          <w:noProof/>
          <w:lang w:eastAsia="zh-CN"/>
        </w:rPr>
        <w:drawing>
          <wp:inline distT="0" distB="0" distL="0" distR="0">
            <wp:extent cx="5943600" cy="3695700"/>
            <wp:effectExtent l="0" t="0" r="0" b="0"/>
            <wp:docPr id="67"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24"/>
                    <a:srcRect/>
                    <a:stretch>
                      <a:fillRect/>
                    </a:stretch>
                  </pic:blipFill>
                  <pic:spPr>
                    <a:xfrm>
                      <a:off x="0" y="0"/>
                      <a:ext cx="5943600" cy="3695700"/>
                    </a:xfrm>
                    <a:prstGeom prst="rect">
                      <a:avLst/>
                    </a:prstGeom>
                    <a:ln/>
                  </pic:spPr>
                </pic:pic>
              </a:graphicData>
            </a:graphic>
          </wp:inline>
        </w:drawing>
      </w:r>
      <w:r>
        <w:rPr>
          <w:noProof/>
          <w:lang w:eastAsia="zh-CN"/>
        </w:rPr>
        <w:drawing>
          <wp:anchor distT="0" distB="0" distL="114300" distR="114300" simplePos="0" relativeHeight="251678720" behindDoc="0" locked="0" layoutInCell="1" hidden="0" allowOverlap="1">
            <wp:simplePos x="0" y="0"/>
            <wp:positionH relativeFrom="column">
              <wp:posOffset>329565</wp:posOffset>
            </wp:positionH>
            <wp:positionV relativeFrom="paragraph">
              <wp:posOffset>1040764</wp:posOffset>
            </wp:positionV>
            <wp:extent cx="1038225" cy="144780"/>
            <wp:effectExtent l="0" t="0" r="0" b="0"/>
            <wp:wrapNone/>
            <wp:docPr id="65"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25"/>
                    <a:srcRect/>
                    <a:stretch>
                      <a:fillRect/>
                    </a:stretch>
                  </pic:blipFill>
                  <pic:spPr>
                    <a:xfrm>
                      <a:off x="0" y="0"/>
                      <a:ext cx="1038225" cy="144780"/>
                    </a:xfrm>
                    <a:prstGeom prst="rect">
                      <a:avLst/>
                    </a:prstGeom>
                    <a:ln/>
                  </pic:spPr>
                </pic:pic>
              </a:graphicData>
            </a:graphic>
          </wp:anchor>
        </w:drawing>
      </w:r>
      <w:r>
        <w:rPr>
          <w:noProof/>
          <w:lang w:eastAsia="zh-CN"/>
        </w:rPr>
        <w:drawing>
          <wp:anchor distT="0" distB="0" distL="114300" distR="114300" simplePos="0" relativeHeight="251679744" behindDoc="0" locked="0" layoutInCell="1" hidden="0" allowOverlap="1">
            <wp:simplePos x="0" y="0"/>
            <wp:positionH relativeFrom="column">
              <wp:posOffset>291465</wp:posOffset>
            </wp:positionH>
            <wp:positionV relativeFrom="paragraph">
              <wp:posOffset>970280</wp:posOffset>
            </wp:positionV>
            <wp:extent cx="1163320" cy="177165"/>
            <wp:effectExtent l="0" t="0" r="0" b="0"/>
            <wp:wrapNone/>
            <wp:docPr id="66"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26"/>
                    <a:srcRect/>
                    <a:stretch>
                      <a:fillRect/>
                    </a:stretch>
                  </pic:blipFill>
                  <pic:spPr>
                    <a:xfrm>
                      <a:off x="0" y="0"/>
                      <a:ext cx="1163320" cy="177165"/>
                    </a:xfrm>
                    <a:prstGeom prst="rect">
                      <a:avLst/>
                    </a:prstGeom>
                    <a:ln/>
                  </pic:spPr>
                </pic:pic>
              </a:graphicData>
            </a:graphic>
          </wp:anchor>
        </w:drawing>
      </w:r>
      <w:r>
        <w:rPr>
          <w:noProof/>
          <w:lang w:eastAsia="zh-CN"/>
        </w:rPr>
        <mc:AlternateContent>
          <mc:Choice Requires="wps">
            <w:drawing>
              <wp:anchor distT="0" distB="0" distL="114300" distR="114300" simplePos="0" relativeHeight="251680768" behindDoc="0" locked="0" layoutInCell="1" hidden="0" allowOverlap="1">
                <wp:simplePos x="0" y="0"/>
                <wp:positionH relativeFrom="column">
                  <wp:posOffset>1676400</wp:posOffset>
                </wp:positionH>
                <wp:positionV relativeFrom="paragraph">
                  <wp:posOffset>660400</wp:posOffset>
                </wp:positionV>
                <wp:extent cx="567545" cy="323070"/>
                <wp:effectExtent l="0" t="0" r="0" b="0"/>
                <wp:wrapNone/>
                <wp:docPr id="12" name="Rectangle 12"/>
                <wp:cNvGraphicFramePr/>
                <a:graphic xmlns:a="http://schemas.openxmlformats.org/drawingml/2006/main">
                  <a:graphicData uri="http://schemas.microsoft.com/office/word/2010/wordprocessingShape">
                    <wps:wsp>
                      <wps:cNvSpPr/>
                      <wps:spPr>
                        <a:xfrm>
                          <a:off x="5134228" y="3690465"/>
                          <a:ext cx="423545" cy="179070"/>
                        </a:xfrm>
                        <a:prstGeom prst="rect">
                          <a:avLst/>
                        </a:prstGeom>
                        <a:noFill/>
                        <a:ln w="144000" cap="sq" cmpd="sng">
                          <a:solidFill>
                            <a:srgbClr val="000000">
                              <a:alpha val="32941"/>
                            </a:srgbClr>
                          </a:solidFill>
                          <a:prstDash val="solid"/>
                          <a:miter lim="800000"/>
                          <a:headEnd type="none" w="sm" len="sm"/>
                          <a:tailEnd type="none" w="sm" len="sm"/>
                        </a:ln>
                      </wps:spPr>
                      <wps:txbx>
                        <w:txbxContent>
                          <w:p w:rsidR="009E5BD3" w:rsidRDefault="009E5BD3">
                            <w:pPr>
                              <w:textDirection w:val="btLr"/>
                            </w:pPr>
                          </w:p>
                        </w:txbxContent>
                      </wps:txbx>
                      <wps:bodyPr spcFirstLastPara="1" wrap="square" lIns="91425" tIns="91425" rIns="91425" bIns="91425" anchor="ctr" anchorCtr="0">
                        <a:noAutofit/>
                      </wps:bodyPr>
                    </wps:wsp>
                  </a:graphicData>
                </a:graphic>
              </wp:anchor>
            </w:drawing>
          </mc:Choice>
          <mc:Fallback>
            <w:pict>
              <v:rect id="Rectangle 12" o:spid="_x0000_s1039" style="position:absolute;margin-left:132pt;margin-top:52pt;width:44.7pt;height:25.45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" filled="f" strokeweight="4mm">
                <v:stroke startarrowwidth="narrow" startarrowlength="short" endarrowwidth="narrow" endarrowlength="short" opacity="21588f" endcap="square"/>
                <v:textbox inset="2.53958mm,2.53958mm,2.53958mm,2.53958mm">
                  <w:txbxContent>
                    <w:p w:rsidR="009E5BD3" w:rsidRDefault="009E5BD3">
                      <w:pPr>
                        <w:textDirection w:val="btLr"/>
                      </w:pPr>
                    </w:p>
                  </w:txbxContent>
                </v:textbox>
              </v:rect>
            </w:pict>
          </mc:Fallback>
        </mc:AlternateContent>
      </w:r>
      <w:r>
        <w:rPr>
          <w:noProof/>
          <w:lang w:eastAsia="zh-CN"/>
        </w:rPr>
        <mc:AlternateContent>
          <mc:Choice Requires="wps">
            <w:drawing>
              <wp:anchor distT="0" distB="0" distL="114300" distR="114300" simplePos="0" relativeHeight="251681792" behindDoc="0" locked="0" layoutInCell="1" hidden="0" allowOverlap="1">
                <wp:simplePos x="0" y="0"/>
                <wp:positionH relativeFrom="column">
                  <wp:posOffset>63501</wp:posOffset>
                </wp:positionH>
                <wp:positionV relativeFrom="paragraph">
                  <wp:posOffset>774700</wp:posOffset>
                </wp:positionV>
                <wp:extent cx="1029190" cy="310370"/>
                <wp:effectExtent l="0" t="0" r="0" b="0"/>
                <wp:wrapNone/>
                <wp:docPr id="14" name="Rectangle 14"/>
                <wp:cNvGraphicFramePr/>
                <a:graphic xmlns:a="http://schemas.openxmlformats.org/drawingml/2006/main">
                  <a:graphicData uri="http://schemas.microsoft.com/office/word/2010/wordprocessingShape">
                    <wps:wsp>
                      <wps:cNvSpPr/>
                      <wps:spPr>
                        <a:xfrm>
                          <a:off x="4903405" y="3696815"/>
                          <a:ext cx="885190" cy="166370"/>
                        </a:xfrm>
                        <a:prstGeom prst="rect">
                          <a:avLst/>
                        </a:prstGeom>
                        <a:noFill/>
                        <a:ln w="144000" cap="sq" cmpd="sng">
                          <a:solidFill>
                            <a:srgbClr val="000000">
                              <a:alpha val="32941"/>
                            </a:srgbClr>
                          </a:solidFill>
                          <a:prstDash val="solid"/>
                          <a:miter lim="800000"/>
                          <a:headEnd type="none" w="sm" len="sm"/>
                          <a:tailEnd type="none" w="sm" len="sm"/>
                        </a:ln>
                      </wps:spPr>
                      <wps:txbx>
                        <w:txbxContent>
                          <w:p w:rsidR="009E5BD3" w:rsidRDefault="009E5BD3">
                            <w:pPr>
                              <w:textDirection w:val="btLr"/>
                            </w:pPr>
                          </w:p>
                        </w:txbxContent>
                      </wps:txbx>
                      <wps:bodyPr spcFirstLastPara="1" wrap="square" lIns="91425" tIns="91425" rIns="91425" bIns="91425" anchor="ctr" anchorCtr="0">
                        <a:noAutofit/>
                      </wps:bodyPr>
                    </wps:wsp>
                  </a:graphicData>
                </a:graphic>
              </wp:anchor>
            </w:drawing>
          </mc:Choice>
          <mc:Fallback>
            <w:pict>
              <v:rect id="Rectangle 14" o:spid="_x0000_s1040" style="position:absolute;margin-left:5pt;margin-top:61pt;width:81.05pt;height:24.45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" filled="f" strokeweight="4mm">
                <v:stroke startarrowwidth="narrow" startarrowlength="short" endarrowwidth="narrow" endarrowlength="short" opacity="21588f" endcap="square"/>
                <v:textbox inset="2.53958mm,2.53958mm,2.53958mm,2.53958mm">
                  <w:txbxContent>
                    <w:p w:rsidR="009E5BD3" w:rsidRDefault="009E5BD3">
                      <w:pPr>
                        <w:textDirection w:val="btLr"/>
                      </w:pPr>
                    </w:p>
                  </w:txbxContent>
                </v:textbox>
              </v:rect>
            </w:pict>
          </mc:Fallback>
        </mc:AlternateContent>
      </w:r>
      <w:r>
        <w:rPr>
          <w:noProof/>
          <w:lang w:eastAsia="zh-CN"/>
        </w:rPr>
        <mc:AlternateContent>
          <mc:Choice Requires="wps">
            <w:drawing>
              <wp:anchor distT="0" distB="0" distL="114300" distR="114300" simplePos="0" relativeHeight="251682816" behindDoc="0" locked="0" layoutInCell="1" hidden="0" allowOverlap="1">
                <wp:simplePos x="0" y="0"/>
                <wp:positionH relativeFrom="column">
                  <wp:posOffset>76201</wp:posOffset>
                </wp:positionH>
                <wp:positionV relativeFrom="paragraph">
                  <wp:posOffset>685800</wp:posOffset>
                </wp:positionV>
                <wp:extent cx="1006965" cy="309100"/>
                <wp:effectExtent l="0" t="0" r="0" b="0"/>
                <wp:wrapNone/>
                <wp:docPr id="4" name="Rectangle 4"/>
                <wp:cNvGraphicFramePr/>
                <a:graphic xmlns:a="http://schemas.openxmlformats.org/drawingml/2006/main">
                  <a:graphicData uri="http://schemas.microsoft.com/office/word/2010/wordprocessingShape">
                    <wps:wsp>
                      <wps:cNvSpPr/>
                      <wps:spPr>
                        <a:xfrm>
                          <a:off x="4914518" y="3697450"/>
                          <a:ext cx="862965" cy="165100"/>
                        </a:xfrm>
                        <a:prstGeom prst="rect">
                          <a:avLst/>
                        </a:prstGeom>
                        <a:noFill/>
                        <a:ln w="144000" cap="sq" cmpd="sng">
                          <a:solidFill>
                            <a:srgbClr val="000000">
                              <a:alpha val="32941"/>
                            </a:srgbClr>
                          </a:solidFill>
                          <a:prstDash val="solid"/>
                          <a:miter lim="800000"/>
                          <a:headEnd type="none" w="sm" len="sm"/>
                          <a:tailEnd type="none" w="sm" len="sm"/>
                        </a:ln>
                      </wps:spPr>
                      <wps:txbx>
                        <w:txbxContent>
                          <w:p w:rsidR="009E5BD3" w:rsidRDefault="009E5BD3">
                            <w:pPr>
                              <w:textDirection w:val="btLr"/>
                            </w:pPr>
                          </w:p>
                        </w:txbxContent>
                      </wps:txbx>
                      <wps:bodyPr spcFirstLastPara="1" wrap="square" lIns="91425" tIns="91425" rIns="91425" bIns="91425" anchor="ctr" anchorCtr="0">
                        <a:noAutofit/>
                      </wps:bodyPr>
                    </wps:wsp>
                  </a:graphicData>
                </a:graphic>
              </wp:anchor>
            </w:drawing>
          </mc:Choice>
          <mc:Fallback>
            <w:pict>
              <v:rect id="Rectangle 4" o:spid="_x0000_s1041" style="position:absolute;margin-left:6pt;margin-top:54pt;width:79.3pt;height:24.35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" filled="f" strokeweight="4mm">
                <v:stroke startarrowwidth="narrow" startarrowlength="short" endarrowwidth="narrow" endarrowlength="short" opacity="21588f" endcap="square"/>
                <v:textbox inset="2.53958mm,2.53958mm,2.53958mm,2.53958mm">
                  <w:txbxContent>
                    <w:p w:rsidR="009E5BD3" w:rsidRDefault="009E5BD3">
                      <w:pPr>
                        <w:textDirection w:val="btLr"/>
                      </w:pPr>
                    </w:p>
                  </w:txbxContent>
                </v:textbox>
              </v:rect>
            </w:pict>
          </mc:Fallback>
        </mc:AlternateContent>
      </w:r>
    </w:p>
    <w:p w:rsidR="00B60988" w:rsidRDefault="004A22C5">
      <w:pPr>
        <w:pStyle w:val="Heading2"/>
        <w:numPr>
          <w:ilvl w:val="0"/>
          <w:numId w:val="1"/>
        </w:num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Change Password: </w:t>
      </w:r>
    </w:p>
    <w:p w:rsidR="00B60988" w:rsidRDefault="004A22C5">
      <w:pPr>
        <w:pStyle w:val="Heading2"/>
        <w:ind w:left="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If a customer wants to change his username or password, they can change in the login and</w:t>
      </w:r>
      <w:r>
        <w:rPr>
          <w:rFonts w:ascii="Times New Roman" w:eastAsia="Times New Roman" w:hAnsi="Times New Roman" w:cs="Times New Roman"/>
        </w:rPr>
        <w:t xml:space="preserve"> </w:t>
      </w:r>
      <w:r>
        <w:rPr>
          <w:rFonts w:ascii="Times New Roman" w:eastAsia="Times New Roman" w:hAnsi="Times New Roman" w:cs="Times New Roman"/>
          <w:color w:val="000000"/>
          <w:sz w:val="24"/>
          <w:szCs w:val="24"/>
        </w:rPr>
        <w:t>security page in their account.</w:t>
      </w:r>
    </w:p>
    <w:p w:rsidR="00B60988" w:rsidRDefault="004A22C5">
      <w:pPr>
        <w:rPr>
          <w:rFonts w:ascii="Times New Roman" w:eastAsia="Times New Roman" w:hAnsi="Times New Roman" w:cs="Times New Roman"/>
          <w:sz w:val="22"/>
          <w:szCs w:val="22"/>
        </w:rPr>
      </w:pPr>
      <w:r>
        <w:rPr>
          <w:rFonts w:ascii="Times New Roman" w:eastAsia="Times New Roman" w:hAnsi="Times New Roman" w:cs="Times New Roman"/>
          <w:noProof/>
          <w:lang w:eastAsia="zh-CN"/>
        </w:rPr>
        <w:drawing>
          <wp:inline distT="0" distB="0" distL="0" distR="0">
            <wp:extent cx="5943600" cy="2240280"/>
            <wp:effectExtent l="0" t="0" r="0" b="0"/>
            <wp:docPr id="34"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7"/>
                    <a:srcRect/>
                    <a:stretch>
                      <a:fillRect/>
                    </a:stretch>
                  </pic:blipFill>
                  <pic:spPr>
                    <a:xfrm>
                      <a:off x="0" y="0"/>
                      <a:ext cx="5943600" cy="2240280"/>
                    </a:xfrm>
                    <a:prstGeom prst="rect">
                      <a:avLst/>
                    </a:prstGeom>
                    <a:ln/>
                  </pic:spPr>
                </pic:pic>
              </a:graphicData>
            </a:graphic>
          </wp:inline>
        </w:drawing>
      </w:r>
    </w:p>
    <w:p w:rsidR="00B60988" w:rsidRDefault="00B60988">
      <w:pPr>
        <w:rPr>
          <w:rFonts w:ascii="Times New Roman" w:eastAsia="Times New Roman" w:hAnsi="Times New Roman" w:cs="Times New Roman"/>
        </w:rPr>
      </w:pPr>
    </w:p>
    <w:p w:rsidR="00B60988" w:rsidRDefault="004A22C5">
      <w:pPr>
        <w:pStyle w:val="Heading2"/>
        <w:numPr>
          <w:ilvl w:val="0"/>
          <w:numId w:val="1"/>
        </w:numPr>
        <w:rPr>
          <w:rFonts w:ascii="Times New Roman" w:eastAsia="Times New Roman" w:hAnsi="Times New Roman" w:cs="Times New Roman"/>
          <w:sz w:val="28"/>
          <w:szCs w:val="28"/>
        </w:rPr>
      </w:pPr>
      <w:r>
        <w:rPr>
          <w:rFonts w:ascii="Times New Roman" w:eastAsia="Times New Roman" w:hAnsi="Times New Roman" w:cs="Times New Roman"/>
          <w:sz w:val="28"/>
          <w:szCs w:val="28"/>
        </w:rPr>
        <w:t>Review/Rate Product:</w:t>
      </w:r>
    </w:p>
    <w:p w:rsidR="00B60988" w:rsidRDefault="004A22C5">
      <w:pPr>
        <w:ind w:left="720"/>
        <w:rPr>
          <w:rFonts w:ascii="Times New Roman" w:eastAsia="Times New Roman" w:hAnsi="Times New Roman" w:cs="Times New Roman"/>
        </w:rPr>
      </w:pPr>
      <w:r>
        <w:rPr>
          <w:rFonts w:ascii="Times New Roman" w:eastAsia="Times New Roman" w:hAnsi="Times New Roman" w:cs="Times New Roman"/>
        </w:rPr>
        <w:t>After the product is delivered, customers can give their opinion about the product if they like or if they do not like it. This helps the customers and also amazon people to improve their services.</w:t>
      </w:r>
    </w:p>
    <w:p w:rsidR="00B60988" w:rsidRDefault="004A22C5">
      <w:pPr>
        <w:rPr>
          <w:rFonts w:ascii="Times New Roman" w:eastAsia="Times New Roman" w:hAnsi="Times New Roman" w:cs="Times New Roman"/>
          <w:sz w:val="22"/>
          <w:szCs w:val="22"/>
        </w:rPr>
      </w:pPr>
      <w:r>
        <w:rPr>
          <w:rFonts w:ascii="Times New Roman" w:eastAsia="Times New Roman" w:hAnsi="Times New Roman" w:cs="Times New Roman"/>
          <w:noProof/>
          <w:lang w:eastAsia="zh-CN"/>
        </w:rPr>
        <w:lastRenderedPageBreak/>
        <w:drawing>
          <wp:inline distT="0" distB="0" distL="0" distR="0">
            <wp:extent cx="5943600" cy="3009900"/>
            <wp:effectExtent l="0" t="0" r="0" b="0"/>
            <wp:docPr id="36"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8"/>
                    <a:srcRect/>
                    <a:stretch>
                      <a:fillRect/>
                    </a:stretch>
                  </pic:blipFill>
                  <pic:spPr>
                    <a:xfrm>
                      <a:off x="0" y="0"/>
                      <a:ext cx="5943600" cy="3009900"/>
                    </a:xfrm>
                    <a:prstGeom prst="rect">
                      <a:avLst/>
                    </a:prstGeom>
                    <a:ln/>
                  </pic:spPr>
                </pic:pic>
              </a:graphicData>
            </a:graphic>
          </wp:inline>
        </w:drawing>
      </w:r>
    </w:p>
    <w:p w:rsidR="00B60988" w:rsidRDefault="004A22C5">
      <w:pPr>
        <w:rPr>
          <w:rFonts w:ascii="Times New Roman" w:eastAsia="Times New Roman" w:hAnsi="Times New Roman" w:cs="Times New Roman"/>
        </w:rPr>
      </w:pPr>
      <w:r>
        <w:rPr>
          <w:rFonts w:ascii="Times New Roman" w:eastAsia="Times New Roman" w:hAnsi="Times New Roman" w:cs="Times New Roman"/>
          <w:noProof/>
          <w:lang w:eastAsia="zh-CN"/>
        </w:rPr>
        <w:drawing>
          <wp:inline distT="0" distB="0" distL="0" distR="0">
            <wp:extent cx="5943600" cy="2682240"/>
            <wp:effectExtent l="0" t="0" r="0" b="0"/>
            <wp:docPr id="38"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29"/>
                    <a:srcRect/>
                    <a:stretch>
                      <a:fillRect/>
                    </a:stretch>
                  </pic:blipFill>
                  <pic:spPr>
                    <a:xfrm>
                      <a:off x="0" y="0"/>
                      <a:ext cx="5943600" cy="2682240"/>
                    </a:xfrm>
                    <a:prstGeom prst="rect">
                      <a:avLst/>
                    </a:prstGeom>
                    <a:ln/>
                  </pic:spPr>
                </pic:pic>
              </a:graphicData>
            </a:graphic>
          </wp:inline>
        </w:drawing>
      </w:r>
      <w:r>
        <w:rPr>
          <w:noProof/>
          <w:lang w:eastAsia="zh-CN"/>
        </w:rPr>
        <mc:AlternateContent>
          <mc:Choice Requires="wps">
            <w:drawing>
              <wp:anchor distT="0" distB="0" distL="114300" distR="114300" simplePos="0" relativeHeight="251683840" behindDoc="0" locked="0" layoutInCell="1" hidden="0" allowOverlap="1">
                <wp:simplePos x="0" y="0"/>
                <wp:positionH relativeFrom="column">
                  <wp:posOffset>533400</wp:posOffset>
                </wp:positionH>
                <wp:positionV relativeFrom="paragraph">
                  <wp:posOffset>1879600</wp:posOffset>
                </wp:positionV>
                <wp:extent cx="338310" cy="295765"/>
                <wp:effectExtent l="0" t="0" r="0" b="0"/>
                <wp:wrapNone/>
                <wp:docPr id="9" name="Rectangle 9"/>
                <wp:cNvGraphicFramePr/>
                <a:graphic xmlns:a="http://schemas.openxmlformats.org/drawingml/2006/main">
                  <a:graphicData uri="http://schemas.microsoft.com/office/word/2010/wordprocessingShape">
                    <wps:wsp>
                      <wps:cNvSpPr/>
                      <wps:spPr>
                        <a:xfrm>
                          <a:off x="5248845" y="3704118"/>
                          <a:ext cx="194310" cy="151765"/>
                        </a:xfrm>
                        <a:prstGeom prst="rect">
                          <a:avLst/>
                        </a:prstGeom>
                        <a:noFill/>
                        <a:ln w="144000" cap="sq" cmpd="sng">
                          <a:solidFill>
                            <a:srgbClr val="000000">
                              <a:alpha val="32941"/>
                            </a:srgbClr>
                          </a:solidFill>
                          <a:prstDash val="solid"/>
                          <a:miter lim="800000"/>
                          <a:headEnd type="none" w="sm" len="sm"/>
                          <a:tailEnd type="none" w="sm" len="sm"/>
                        </a:ln>
                      </wps:spPr>
                      <wps:txbx>
                        <w:txbxContent>
                          <w:p w:rsidR="009E5BD3" w:rsidRDefault="009E5BD3">
                            <w:pPr>
                              <w:textDirection w:val="btLr"/>
                            </w:pPr>
                          </w:p>
                        </w:txbxContent>
                      </wps:txbx>
                      <wps:bodyPr spcFirstLastPara="1" wrap="square" lIns="91425" tIns="91425" rIns="91425" bIns="91425" anchor="ctr" anchorCtr="0">
                        <a:noAutofit/>
                      </wps:bodyPr>
                    </wps:wsp>
                  </a:graphicData>
                </a:graphic>
              </wp:anchor>
            </w:drawing>
          </mc:Choice>
          <mc:Fallback>
            <w:pict>
              <v:rect id="Rectangle 9" o:spid="_x0000_s1042" style="position:absolute;margin-left:42pt;margin-top:148pt;width:26.65pt;height:23.3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" filled="f" strokeweight="4mm">
                <v:stroke startarrowwidth="narrow" startarrowlength="short" endarrowwidth="narrow" endarrowlength="short" opacity="21588f" endcap="square"/>
                <v:textbox inset="2.53958mm,2.53958mm,2.53958mm,2.53958mm">
                  <w:txbxContent>
                    <w:p w:rsidR="009E5BD3" w:rsidRDefault="009E5BD3">
                      <w:pPr>
                        <w:textDirection w:val="btLr"/>
                      </w:pPr>
                    </w:p>
                  </w:txbxContent>
                </v:textbox>
              </v:rect>
            </w:pict>
          </mc:Fallback>
        </mc:AlternateContent>
      </w:r>
    </w:p>
    <w:p w:rsidR="00B60988" w:rsidRDefault="004A22C5">
      <w:pPr>
        <w:rPr>
          <w:rFonts w:ascii="Times New Roman" w:eastAsia="Times New Roman" w:hAnsi="Times New Roman" w:cs="Times New Roman"/>
        </w:rPr>
      </w:pPr>
      <w:r>
        <w:rPr>
          <w:rFonts w:ascii="Times New Roman" w:eastAsia="Times New Roman" w:hAnsi="Times New Roman" w:cs="Times New Roman"/>
          <w:noProof/>
          <w:lang w:eastAsia="zh-CN"/>
        </w:rPr>
        <w:drawing>
          <wp:inline distT="0" distB="0" distL="0" distR="0">
            <wp:extent cx="5943600" cy="952500"/>
            <wp:effectExtent l="0" t="0" r="0" b="0"/>
            <wp:docPr id="39"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30"/>
                    <a:srcRect/>
                    <a:stretch>
                      <a:fillRect/>
                    </a:stretch>
                  </pic:blipFill>
                  <pic:spPr>
                    <a:xfrm>
                      <a:off x="0" y="0"/>
                      <a:ext cx="5943600" cy="952500"/>
                    </a:xfrm>
                    <a:prstGeom prst="rect">
                      <a:avLst/>
                    </a:prstGeom>
                    <a:ln/>
                  </pic:spPr>
                </pic:pic>
              </a:graphicData>
            </a:graphic>
          </wp:inline>
        </w:drawing>
      </w:r>
    </w:p>
    <w:p w:rsidR="00B60988" w:rsidRDefault="004A22C5">
      <w:pPr>
        <w:pStyle w:val="Heading2"/>
        <w:numPr>
          <w:ilvl w:val="0"/>
          <w:numId w:val="1"/>
        </w:numPr>
        <w:rPr>
          <w:rFonts w:ascii="Times New Roman" w:eastAsia="Times New Roman" w:hAnsi="Times New Roman" w:cs="Times New Roman"/>
          <w:sz w:val="28"/>
          <w:szCs w:val="28"/>
        </w:rPr>
      </w:pPr>
      <w:r>
        <w:rPr>
          <w:rFonts w:ascii="Times New Roman" w:eastAsia="Times New Roman" w:hAnsi="Times New Roman" w:cs="Times New Roman"/>
          <w:sz w:val="28"/>
          <w:szCs w:val="28"/>
        </w:rPr>
        <w:t>Track Order:</w:t>
      </w:r>
    </w:p>
    <w:p w:rsidR="00B60988" w:rsidRDefault="004A22C5">
      <w:pPr>
        <w:ind w:left="720"/>
        <w:rPr>
          <w:rFonts w:ascii="Times New Roman" w:eastAsia="Times New Roman" w:hAnsi="Times New Roman" w:cs="Times New Roman"/>
        </w:rPr>
      </w:pPr>
      <w:r>
        <w:rPr>
          <w:rFonts w:ascii="Times New Roman" w:eastAsia="Times New Roman" w:hAnsi="Times New Roman" w:cs="Times New Roman"/>
        </w:rPr>
        <w:t>Customers can also track their products after they order by going to the ordered page. There they can see where their product is and if it got shipped, get out for the delivery and so on.</w:t>
      </w:r>
    </w:p>
    <w:p w:rsidR="00B60988" w:rsidRDefault="004A22C5">
      <w:pPr>
        <w:rPr>
          <w:rFonts w:ascii="Times New Roman" w:eastAsia="Times New Roman" w:hAnsi="Times New Roman" w:cs="Times New Roman"/>
          <w:sz w:val="22"/>
          <w:szCs w:val="22"/>
        </w:rPr>
      </w:pPr>
      <w:r>
        <w:rPr>
          <w:rFonts w:ascii="Times New Roman" w:eastAsia="Times New Roman" w:hAnsi="Times New Roman" w:cs="Times New Roman"/>
          <w:noProof/>
          <w:lang w:eastAsia="zh-CN"/>
        </w:rPr>
        <w:lastRenderedPageBreak/>
        <w:drawing>
          <wp:inline distT="0" distB="0" distL="0" distR="0">
            <wp:extent cx="5943600" cy="2838450"/>
            <wp:effectExtent l="0" t="0" r="0" b="0"/>
            <wp:docPr id="40"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31"/>
                    <a:srcRect/>
                    <a:stretch>
                      <a:fillRect/>
                    </a:stretch>
                  </pic:blipFill>
                  <pic:spPr>
                    <a:xfrm>
                      <a:off x="0" y="0"/>
                      <a:ext cx="5943600" cy="2838450"/>
                    </a:xfrm>
                    <a:prstGeom prst="rect">
                      <a:avLst/>
                    </a:prstGeom>
                    <a:ln/>
                  </pic:spPr>
                </pic:pic>
              </a:graphicData>
            </a:graphic>
          </wp:inline>
        </w:drawing>
      </w:r>
      <w:r>
        <w:rPr>
          <w:noProof/>
          <w:lang w:eastAsia="zh-CN"/>
        </w:rPr>
        <mc:AlternateContent>
          <mc:Choice Requires="wps">
            <w:drawing>
              <wp:anchor distT="0" distB="0" distL="114300" distR="114300" simplePos="0" relativeHeight="251684864" behindDoc="0" locked="0" layoutInCell="1" hidden="0" allowOverlap="1">
                <wp:simplePos x="0" y="0"/>
                <wp:positionH relativeFrom="column">
                  <wp:posOffset>4241800</wp:posOffset>
                </wp:positionH>
                <wp:positionV relativeFrom="paragraph">
                  <wp:posOffset>-12699</wp:posOffset>
                </wp:positionV>
                <wp:extent cx="618345" cy="303385"/>
                <wp:effectExtent l="0" t="0" r="0" b="0"/>
                <wp:wrapNone/>
                <wp:docPr id="13" name="Rectangle 13"/>
                <wp:cNvGraphicFramePr/>
                <a:graphic xmlns:a="http://schemas.openxmlformats.org/drawingml/2006/main">
                  <a:graphicData uri="http://schemas.microsoft.com/office/word/2010/wordprocessingShape">
                    <wps:wsp>
                      <wps:cNvSpPr/>
                      <wps:spPr>
                        <a:xfrm>
                          <a:off x="5108828" y="3700308"/>
                          <a:ext cx="474345" cy="159385"/>
                        </a:xfrm>
                        <a:prstGeom prst="rect">
                          <a:avLst/>
                        </a:prstGeom>
                        <a:noFill/>
                        <a:ln w="144000" cap="sq" cmpd="sng">
                          <a:solidFill>
                            <a:srgbClr val="000000">
                              <a:alpha val="32941"/>
                            </a:srgbClr>
                          </a:solidFill>
                          <a:prstDash val="solid"/>
                          <a:miter lim="800000"/>
                          <a:headEnd type="none" w="sm" len="sm"/>
                          <a:tailEnd type="none" w="sm" len="sm"/>
                        </a:ln>
                      </wps:spPr>
                      <wps:txbx>
                        <w:txbxContent>
                          <w:p w:rsidR="009E5BD3" w:rsidRDefault="009E5BD3">
                            <w:pPr>
                              <w:textDirection w:val="btLr"/>
                            </w:pPr>
                          </w:p>
                        </w:txbxContent>
                      </wps:txbx>
                      <wps:bodyPr spcFirstLastPara="1" wrap="square" lIns="91425" tIns="91425" rIns="91425" bIns="91425" anchor="ctr" anchorCtr="0">
                        <a:noAutofit/>
                      </wps:bodyPr>
                    </wps:wsp>
                  </a:graphicData>
                </a:graphic>
              </wp:anchor>
            </w:drawing>
          </mc:Choice>
          <mc:Fallback>
            <w:pict>
              <v:rect id="Rectangle 13" o:spid="_x0000_s1043" style="position:absolute;margin-left:334pt;margin-top:-1pt;width:48.7pt;height:23.9pt;z-index:251684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" filled="f" strokeweight="4mm">
                <v:stroke startarrowwidth="narrow" startarrowlength="short" endarrowwidth="narrow" endarrowlength="short" opacity="21588f" endcap="square"/>
                <v:textbox inset="2.53958mm,2.53958mm,2.53958mm,2.53958mm">
                  <w:txbxContent>
                    <w:p w:rsidR="009E5BD3" w:rsidRDefault="009E5BD3">
                      <w:pPr>
                        <w:textDirection w:val="btLr"/>
                      </w:pPr>
                    </w:p>
                  </w:txbxContent>
                </v:textbox>
              </v:rect>
            </w:pict>
          </mc:Fallback>
        </mc:AlternateContent>
      </w:r>
      <w:r>
        <w:rPr>
          <w:noProof/>
          <w:lang w:eastAsia="zh-CN"/>
        </w:rPr>
        <mc:AlternateContent>
          <mc:Choice Requires="wps">
            <w:drawing>
              <wp:anchor distT="0" distB="0" distL="114300" distR="114300" simplePos="0" relativeHeight="251685888" behindDoc="0" locked="0" layoutInCell="1" hidden="0" allowOverlap="1">
                <wp:simplePos x="0" y="0"/>
                <wp:positionH relativeFrom="column">
                  <wp:posOffset>63501</wp:posOffset>
                </wp:positionH>
                <wp:positionV relativeFrom="paragraph">
                  <wp:posOffset>165100</wp:posOffset>
                </wp:positionV>
                <wp:extent cx="669780" cy="304020"/>
                <wp:effectExtent l="0" t="0" r="0" b="0"/>
                <wp:wrapNone/>
                <wp:docPr id="2" name="Rectangle 2"/>
                <wp:cNvGraphicFramePr/>
                <a:graphic xmlns:a="http://schemas.openxmlformats.org/drawingml/2006/main">
                  <a:graphicData uri="http://schemas.microsoft.com/office/word/2010/wordprocessingShape">
                    <wps:wsp>
                      <wps:cNvSpPr/>
                      <wps:spPr>
                        <a:xfrm>
                          <a:off x="5083110" y="3699990"/>
                          <a:ext cx="525780" cy="160020"/>
                        </a:xfrm>
                        <a:prstGeom prst="rect">
                          <a:avLst/>
                        </a:prstGeom>
                        <a:noFill/>
                        <a:ln w="144000" cap="sq" cmpd="sng">
                          <a:solidFill>
                            <a:srgbClr val="000000">
                              <a:alpha val="32941"/>
                            </a:srgbClr>
                          </a:solidFill>
                          <a:prstDash val="solid"/>
                          <a:miter lim="800000"/>
                          <a:headEnd type="none" w="sm" len="sm"/>
                          <a:tailEnd type="none" w="sm" len="sm"/>
                        </a:ln>
                      </wps:spPr>
                      <wps:txbx>
                        <w:txbxContent>
                          <w:p w:rsidR="009E5BD3" w:rsidRDefault="009E5BD3">
                            <w:pPr>
                              <w:textDirection w:val="btLr"/>
                            </w:pPr>
                          </w:p>
                        </w:txbxContent>
                      </wps:txbx>
                      <wps:bodyPr spcFirstLastPara="1" wrap="square" lIns="91425" tIns="91425" rIns="91425" bIns="91425" anchor="ctr" anchorCtr="0">
                        <a:noAutofit/>
                      </wps:bodyPr>
                    </wps:wsp>
                  </a:graphicData>
                </a:graphic>
              </wp:anchor>
            </w:drawing>
          </mc:Choice>
          <mc:Fallback>
            <w:pict>
              <v:rect id="Rectangle 2" o:spid="_x0000_s1044" style="position:absolute;margin-left:5pt;margin-top:13pt;width:52.75pt;height:23.95pt;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" filled="f" strokeweight="4mm">
                <v:stroke startarrowwidth="narrow" startarrowlength="short" endarrowwidth="narrow" endarrowlength="short" opacity="21588f" endcap="square"/>
                <v:textbox inset="2.53958mm,2.53958mm,2.53958mm,2.53958mm">
                  <w:txbxContent>
                    <w:p w:rsidR="009E5BD3" w:rsidRDefault="009E5BD3">
                      <w:pPr>
                        <w:textDirection w:val="btLr"/>
                      </w:pPr>
                    </w:p>
                  </w:txbxContent>
                </v:textbox>
              </v:rect>
            </w:pict>
          </mc:Fallback>
        </mc:AlternateContent>
      </w:r>
    </w:p>
    <w:p w:rsidR="00B60988" w:rsidRDefault="00B60988">
      <w:pPr>
        <w:rPr>
          <w:rFonts w:ascii="Times New Roman" w:eastAsia="Times New Roman" w:hAnsi="Times New Roman" w:cs="Times New Roman"/>
          <w:sz w:val="22"/>
          <w:szCs w:val="22"/>
        </w:rPr>
      </w:pPr>
    </w:p>
    <w:p w:rsidR="00B60988" w:rsidRDefault="00B60988">
      <w:pPr>
        <w:rPr>
          <w:rFonts w:ascii="Times New Roman" w:eastAsia="Times New Roman" w:hAnsi="Times New Roman" w:cs="Times New Roman"/>
          <w:sz w:val="22"/>
          <w:szCs w:val="22"/>
        </w:rPr>
      </w:pPr>
    </w:p>
    <w:p w:rsidR="00B60988" w:rsidRDefault="004A22C5">
      <w:pPr>
        <w:pStyle w:val="Heading2"/>
        <w:numPr>
          <w:ilvl w:val="0"/>
          <w:numId w:val="1"/>
        </w:numPr>
        <w:rPr>
          <w:rFonts w:ascii="Times New Roman" w:eastAsia="Times New Roman" w:hAnsi="Times New Roman" w:cs="Times New Roman"/>
          <w:sz w:val="28"/>
          <w:szCs w:val="28"/>
        </w:rPr>
      </w:pPr>
      <w:r>
        <w:rPr>
          <w:rFonts w:ascii="Times New Roman" w:eastAsia="Times New Roman" w:hAnsi="Times New Roman" w:cs="Times New Roman"/>
          <w:sz w:val="28"/>
          <w:szCs w:val="28"/>
        </w:rPr>
        <w:t>Modify/Cancel Order:</w:t>
      </w:r>
    </w:p>
    <w:p w:rsidR="00B60988" w:rsidRDefault="004A22C5">
      <w:pPr>
        <w:ind w:left="720"/>
        <w:rPr>
          <w:rFonts w:ascii="Times New Roman" w:eastAsia="Times New Roman" w:hAnsi="Times New Roman" w:cs="Times New Roman"/>
        </w:rPr>
      </w:pPr>
      <w:r>
        <w:rPr>
          <w:rFonts w:ascii="Times New Roman" w:eastAsia="Times New Roman" w:hAnsi="Times New Roman" w:cs="Times New Roman"/>
        </w:rPr>
        <w:t>Customers can modify or cancel the order if they do not like the product, they ordered in the ordered details page. They can modify or cancel the order until the item is shipped after it got shipped, they can return or replace the product if they do not like it.</w:t>
      </w:r>
    </w:p>
    <w:p w:rsidR="00B60988" w:rsidRDefault="004A22C5">
      <w:pPr>
        <w:rPr>
          <w:rFonts w:ascii="Times New Roman" w:eastAsia="Times New Roman" w:hAnsi="Times New Roman" w:cs="Times New Roman"/>
          <w:sz w:val="22"/>
          <w:szCs w:val="22"/>
        </w:rPr>
      </w:pPr>
      <w:r>
        <w:rPr>
          <w:rFonts w:ascii="Times New Roman" w:eastAsia="Times New Roman" w:hAnsi="Times New Roman" w:cs="Times New Roman"/>
          <w:noProof/>
          <w:lang w:eastAsia="zh-CN"/>
        </w:rPr>
        <w:drawing>
          <wp:inline distT="0" distB="0" distL="0" distR="0">
            <wp:extent cx="5935980" cy="2392680"/>
            <wp:effectExtent l="0" t="0" r="0" b="0"/>
            <wp:docPr id="41"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32"/>
                    <a:srcRect/>
                    <a:stretch>
                      <a:fillRect/>
                    </a:stretch>
                  </pic:blipFill>
                  <pic:spPr>
                    <a:xfrm>
                      <a:off x="0" y="0"/>
                      <a:ext cx="5935980" cy="2392680"/>
                    </a:xfrm>
                    <a:prstGeom prst="rect">
                      <a:avLst/>
                    </a:prstGeom>
                    <a:ln/>
                  </pic:spPr>
                </pic:pic>
              </a:graphicData>
            </a:graphic>
          </wp:inline>
        </w:drawing>
      </w:r>
      <w:r>
        <w:rPr>
          <w:noProof/>
          <w:lang w:eastAsia="zh-CN"/>
        </w:rPr>
        <mc:AlternateContent>
          <mc:Choice Requires="wps">
            <w:drawing>
              <wp:anchor distT="0" distB="0" distL="114300" distR="114300" simplePos="0" relativeHeight="251686912" behindDoc="0" locked="0" layoutInCell="1" hidden="0" allowOverlap="1">
                <wp:simplePos x="0" y="0"/>
                <wp:positionH relativeFrom="column">
                  <wp:posOffset>38101</wp:posOffset>
                </wp:positionH>
                <wp:positionV relativeFrom="paragraph">
                  <wp:posOffset>228600</wp:posOffset>
                </wp:positionV>
                <wp:extent cx="743440" cy="288780"/>
                <wp:effectExtent l="0" t="0" r="0" b="0"/>
                <wp:wrapNone/>
                <wp:docPr id="8" name="Rectangle 8"/>
                <wp:cNvGraphicFramePr/>
                <a:graphic xmlns:a="http://schemas.openxmlformats.org/drawingml/2006/main">
                  <a:graphicData uri="http://schemas.microsoft.com/office/word/2010/wordprocessingShape">
                    <wps:wsp>
                      <wps:cNvSpPr/>
                      <wps:spPr>
                        <a:xfrm>
                          <a:off x="5046280" y="3707610"/>
                          <a:ext cx="599440" cy="144780"/>
                        </a:xfrm>
                        <a:prstGeom prst="rect">
                          <a:avLst/>
                        </a:prstGeom>
                        <a:noFill/>
                        <a:ln w="144000" cap="sq" cmpd="sng">
                          <a:solidFill>
                            <a:srgbClr val="000000">
                              <a:alpha val="32941"/>
                            </a:srgbClr>
                          </a:solidFill>
                          <a:prstDash val="solid"/>
                          <a:miter lim="800000"/>
                          <a:headEnd type="none" w="sm" len="sm"/>
                          <a:tailEnd type="none" w="sm" len="sm"/>
                        </a:ln>
                      </wps:spPr>
                      <wps:txbx>
                        <w:txbxContent>
                          <w:p w:rsidR="009E5BD3" w:rsidRDefault="009E5BD3">
                            <w:pPr>
                              <w:textDirection w:val="btLr"/>
                            </w:pPr>
                          </w:p>
                        </w:txbxContent>
                      </wps:txbx>
                      <wps:bodyPr spcFirstLastPara="1" wrap="square" lIns="91425" tIns="91425" rIns="91425" bIns="91425" anchor="ctr" anchorCtr="0">
                        <a:noAutofit/>
                      </wps:bodyPr>
                    </wps:wsp>
                  </a:graphicData>
                </a:graphic>
              </wp:anchor>
            </w:drawing>
          </mc:Choice>
          <mc:Fallback>
            <w:pict>
              <v:rect id="Rectangle 8" o:spid="_x0000_s1045" style="position:absolute;margin-left:3pt;margin-top:18pt;width:58.55pt;height:22.75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" filled="f" strokeweight="4mm">
                <v:stroke startarrowwidth="narrow" startarrowlength="short" endarrowwidth="narrow" endarrowlength="short" opacity="21588f" endcap="square"/>
                <v:textbox inset="2.53958mm,2.53958mm,2.53958mm,2.53958mm">
                  <w:txbxContent>
                    <w:p w:rsidR="009E5BD3" w:rsidRDefault="009E5BD3">
                      <w:pPr>
                        <w:textDirection w:val="btLr"/>
                      </w:pPr>
                    </w:p>
                  </w:txbxContent>
                </v:textbox>
              </v:rect>
            </w:pict>
          </mc:Fallback>
        </mc:AlternateContent>
      </w:r>
      <w:r>
        <w:rPr>
          <w:noProof/>
          <w:lang w:eastAsia="zh-CN"/>
        </w:rPr>
        <mc:AlternateContent>
          <mc:Choice Requires="wps">
            <w:drawing>
              <wp:anchor distT="0" distB="0" distL="114300" distR="114300" simplePos="0" relativeHeight="251687936" behindDoc="0" locked="0" layoutInCell="1" hidden="0" allowOverlap="1">
                <wp:simplePos x="0" y="0"/>
                <wp:positionH relativeFrom="column">
                  <wp:posOffset>4216400</wp:posOffset>
                </wp:positionH>
                <wp:positionV relativeFrom="paragraph">
                  <wp:posOffset>-38099</wp:posOffset>
                </wp:positionV>
                <wp:extent cx="541510" cy="303385"/>
                <wp:effectExtent l="0" t="0" r="0" b="0"/>
                <wp:wrapNone/>
                <wp:docPr id="3" name="Rectangle 3"/>
                <wp:cNvGraphicFramePr/>
                <a:graphic xmlns:a="http://schemas.openxmlformats.org/drawingml/2006/main">
                  <a:graphicData uri="http://schemas.microsoft.com/office/word/2010/wordprocessingShape">
                    <wps:wsp>
                      <wps:cNvSpPr/>
                      <wps:spPr>
                        <a:xfrm>
                          <a:off x="5147245" y="3700308"/>
                          <a:ext cx="397510" cy="159385"/>
                        </a:xfrm>
                        <a:prstGeom prst="rect">
                          <a:avLst/>
                        </a:prstGeom>
                        <a:noFill/>
                        <a:ln w="144000" cap="sq" cmpd="sng">
                          <a:solidFill>
                            <a:srgbClr val="000000">
                              <a:alpha val="32941"/>
                            </a:srgbClr>
                          </a:solidFill>
                          <a:prstDash val="solid"/>
                          <a:miter lim="800000"/>
                          <a:headEnd type="none" w="sm" len="sm"/>
                          <a:tailEnd type="none" w="sm" len="sm"/>
                        </a:ln>
                      </wps:spPr>
                      <wps:txbx>
                        <w:txbxContent>
                          <w:p w:rsidR="009E5BD3" w:rsidRDefault="009E5BD3">
                            <w:pPr>
                              <w:textDirection w:val="btLr"/>
                            </w:pPr>
                          </w:p>
                        </w:txbxContent>
                      </wps:txbx>
                      <wps:bodyPr spcFirstLastPara="1" wrap="square" lIns="91425" tIns="91425" rIns="91425" bIns="91425" anchor="ctr" anchorCtr="0">
                        <a:noAutofit/>
                      </wps:bodyPr>
                    </wps:wsp>
                  </a:graphicData>
                </a:graphic>
              </wp:anchor>
            </w:drawing>
          </mc:Choice>
          <mc:Fallback>
            <w:pict>
              <v:rect id="Rectangle 3" o:spid="_x0000_s1046" style="position:absolute;margin-left:332pt;margin-top:-3pt;width:42.65pt;height:23.9pt;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" filled="f" strokeweight="4mm">
                <v:stroke startarrowwidth="narrow" startarrowlength="short" endarrowwidth="narrow" endarrowlength="short" opacity="21588f" endcap="square"/>
                <v:textbox inset="2.53958mm,2.53958mm,2.53958mm,2.53958mm">
                  <w:txbxContent>
                    <w:p w:rsidR="009E5BD3" w:rsidRDefault="009E5BD3">
                      <w:pPr>
                        <w:textDirection w:val="btLr"/>
                      </w:pPr>
                    </w:p>
                  </w:txbxContent>
                </v:textbox>
              </v:rect>
            </w:pict>
          </mc:Fallback>
        </mc:AlternateContent>
      </w:r>
    </w:p>
    <w:p w:rsidR="00B60988" w:rsidRDefault="004A22C5">
      <w:pPr>
        <w:rPr>
          <w:rFonts w:ascii="Times New Roman" w:eastAsia="Times New Roman" w:hAnsi="Times New Roman" w:cs="Times New Roman"/>
        </w:rPr>
      </w:pPr>
      <w:r>
        <w:rPr>
          <w:rFonts w:ascii="Times New Roman" w:eastAsia="Times New Roman" w:hAnsi="Times New Roman" w:cs="Times New Roman"/>
          <w:noProof/>
          <w:lang w:eastAsia="zh-CN"/>
        </w:rPr>
        <w:drawing>
          <wp:inline distT="0" distB="0" distL="0" distR="0">
            <wp:extent cx="5943600" cy="844550"/>
            <wp:effectExtent l="0" t="0" r="0" b="0"/>
            <wp:docPr id="43"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33"/>
                    <a:srcRect/>
                    <a:stretch>
                      <a:fillRect/>
                    </a:stretch>
                  </pic:blipFill>
                  <pic:spPr>
                    <a:xfrm>
                      <a:off x="0" y="0"/>
                      <a:ext cx="5943600" cy="844550"/>
                    </a:xfrm>
                    <a:prstGeom prst="rect">
                      <a:avLst/>
                    </a:prstGeom>
                    <a:ln/>
                  </pic:spPr>
                </pic:pic>
              </a:graphicData>
            </a:graphic>
          </wp:inline>
        </w:drawing>
      </w:r>
    </w:p>
    <w:p w:rsidR="00B60988" w:rsidRDefault="00B60988">
      <w:pPr>
        <w:pBdr>
          <w:top w:val="nil"/>
          <w:left w:val="nil"/>
          <w:bottom w:val="nil"/>
          <w:right w:val="nil"/>
          <w:between w:val="nil"/>
        </w:pBdr>
        <w:spacing w:line="254" w:lineRule="auto"/>
        <w:ind w:left="720"/>
        <w:rPr>
          <w:rFonts w:ascii="Times New Roman" w:eastAsia="Times New Roman" w:hAnsi="Times New Roman" w:cs="Times New Roman"/>
          <w:color w:val="2F5496"/>
          <w:sz w:val="28"/>
          <w:szCs w:val="28"/>
        </w:rPr>
      </w:pPr>
    </w:p>
    <w:p w:rsidR="00B60988" w:rsidRDefault="00B60988">
      <w:pPr>
        <w:pBdr>
          <w:top w:val="nil"/>
          <w:left w:val="nil"/>
          <w:bottom w:val="nil"/>
          <w:right w:val="nil"/>
          <w:between w:val="nil"/>
        </w:pBdr>
        <w:spacing w:line="254" w:lineRule="auto"/>
        <w:ind w:left="720"/>
        <w:rPr>
          <w:rFonts w:ascii="Times New Roman" w:eastAsia="Times New Roman" w:hAnsi="Times New Roman" w:cs="Times New Roman"/>
          <w:color w:val="2F5496"/>
          <w:sz w:val="26"/>
          <w:szCs w:val="26"/>
        </w:rPr>
      </w:pPr>
    </w:p>
    <w:p w:rsidR="00B60988" w:rsidRDefault="00B60988">
      <w:pPr>
        <w:pBdr>
          <w:top w:val="nil"/>
          <w:left w:val="nil"/>
          <w:bottom w:val="nil"/>
          <w:right w:val="nil"/>
          <w:between w:val="nil"/>
        </w:pBdr>
        <w:spacing w:line="254" w:lineRule="auto"/>
        <w:ind w:left="720"/>
        <w:rPr>
          <w:rFonts w:ascii="Times New Roman" w:eastAsia="Times New Roman" w:hAnsi="Times New Roman" w:cs="Times New Roman"/>
          <w:color w:val="2F5496"/>
          <w:sz w:val="26"/>
          <w:szCs w:val="26"/>
        </w:rPr>
      </w:pPr>
    </w:p>
    <w:p w:rsidR="00B60988" w:rsidRDefault="00B60988">
      <w:pPr>
        <w:pBdr>
          <w:top w:val="nil"/>
          <w:left w:val="nil"/>
          <w:bottom w:val="nil"/>
          <w:right w:val="nil"/>
          <w:between w:val="nil"/>
        </w:pBdr>
        <w:spacing w:after="160" w:line="254" w:lineRule="auto"/>
        <w:ind w:left="720"/>
        <w:rPr>
          <w:rFonts w:ascii="Times New Roman" w:eastAsia="Times New Roman" w:hAnsi="Times New Roman" w:cs="Times New Roman"/>
          <w:color w:val="2F5496"/>
          <w:sz w:val="26"/>
          <w:szCs w:val="26"/>
        </w:rPr>
      </w:pPr>
    </w:p>
    <w:p w:rsidR="00B60988" w:rsidRDefault="004A22C5">
      <w:pPr>
        <w:pStyle w:val="Title"/>
        <w:jc w:val="center"/>
        <w:rPr>
          <w:rFonts w:ascii="Times New Roman" w:eastAsia="Times New Roman" w:hAnsi="Times New Roman" w:cs="Times New Roman"/>
        </w:rPr>
      </w:pPr>
      <w:r>
        <w:rPr>
          <w:rFonts w:ascii="Times New Roman" w:eastAsia="Times New Roman" w:hAnsi="Times New Roman" w:cs="Times New Roman"/>
        </w:rPr>
        <w:lastRenderedPageBreak/>
        <w:t>Part-B</w:t>
      </w:r>
    </w:p>
    <w:p w:rsidR="00B60988" w:rsidRDefault="004A22C5">
      <w:pPr>
        <w:pStyle w:val="Title"/>
        <w:jc w:val="center"/>
        <w:rPr>
          <w:rFonts w:ascii="Times New Roman" w:eastAsia="Times New Roman" w:hAnsi="Times New Roman" w:cs="Times New Roman"/>
        </w:rPr>
      </w:pPr>
      <w:r>
        <w:rPr>
          <w:rFonts w:ascii="Times New Roman" w:eastAsia="Times New Roman" w:hAnsi="Times New Roman" w:cs="Times New Roman"/>
        </w:rPr>
        <w:t>Analysis Model</w:t>
      </w:r>
    </w:p>
    <w:p w:rsidR="00B60988" w:rsidRDefault="004A22C5">
      <w:pPr>
        <w:pStyle w:val="Heading1"/>
        <w:numPr>
          <w:ilvl w:val="0"/>
          <w:numId w:val="3"/>
        </w:numPr>
        <w:rPr>
          <w:rFonts w:ascii="Times New Roman" w:eastAsia="Times New Roman" w:hAnsi="Times New Roman" w:cs="Times New Roman"/>
          <w:sz w:val="28"/>
          <w:szCs w:val="28"/>
        </w:rPr>
      </w:pPr>
      <w:r>
        <w:rPr>
          <w:rFonts w:ascii="Times New Roman" w:eastAsia="Times New Roman" w:hAnsi="Times New Roman" w:cs="Times New Roman"/>
          <w:sz w:val="28"/>
          <w:szCs w:val="28"/>
        </w:rPr>
        <w:t>Customers are able to search for a product.</w:t>
      </w:r>
    </w:p>
    <w:p w:rsidR="00B60988" w:rsidRDefault="00B60988">
      <w:pPr>
        <w:rPr>
          <w:rFonts w:ascii="Times New Roman" w:eastAsia="Times New Roman" w:hAnsi="Times New Roman" w:cs="Times New Roman"/>
        </w:rPr>
      </w:pPr>
    </w:p>
    <w:p w:rsidR="00B60988" w:rsidRDefault="004A22C5">
      <w:pPr>
        <w:pStyle w:val="Heading2"/>
        <w:rPr>
          <w:rFonts w:ascii="Times New Roman" w:eastAsia="Times New Roman" w:hAnsi="Times New Roman" w:cs="Times New Roman"/>
          <w:b/>
        </w:rPr>
      </w:pPr>
      <w:r>
        <w:rPr>
          <w:rFonts w:ascii="Times New Roman" w:eastAsia="Times New Roman" w:hAnsi="Times New Roman" w:cs="Times New Roman"/>
          <w:b/>
        </w:rPr>
        <w:t>Functional model:</w:t>
      </w:r>
    </w:p>
    <w:p w:rsidR="00B60988" w:rsidRDefault="004A22C5">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Scenarios:</w:t>
      </w:r>
    </w:p>
    <w:p w:rsidR="00B60988" w:rsidRDefault="004A22C5">
      <w:pPr>
        <w:spacing w:before="240" w:after="240"/>
        <w:rPr>
          <w:rFonts w:ascii="Times New Roman" w:eastAsia="Times New Roman" w:hAnsi="Times New Roman" w:cs="Times New Roman"/>
        </w:rPr>
      </w:pPr>
      <w:r>
        <w:rPr>
          <w:rFonts w:ascii="Times New Roman" w:eastAsia="Times New Roman" w:hAnsi="Times New Roman" w:cs="Times New Roman"/>
          <w:sz w:val="26"/>
          <w:szCs w:val="26"/>
        </w:rPr>
        <w:t>Functionality:</w:t>
      </w:r>
      <w:r>
        <w:rPr>
          <w:rFonts w:ascii="Times New Roman" w:eastAsia="Times New Roman" w:hAnsi="Times New Roman" w:cs="Times New Roman"/>
        </w:rPr>
        <w:t xml:space="preserve"> Customer search for a product by entering keywords in the search bar or through categories of products.</w:t>
      </w:r>
    </w:p>
    <w:p w:rsidR="00B60988" w:rsidRDefault="004A22C5">
      <w:pPr>
        <w:spacing w:before="240" w:after="240"/>
        <w:rPr>
          <w:rFonts w:ascii="Times New Roman" w:eastAsia="Times New Roman" w:hAnsi="Times New Roman" w:cs="Times New Roman"/>
          <w:u w:val="single"/>
        </w:rPr>
      </w:pPr>
      <w:r>
        <w:rPr>
          <w:rFonts w:ascii="Times New Roman" w:eastAsia="Times New Roman" w:hAnsi="Times New Roman" w:cs="Times New Roman"/>
          <w:sz w:val="26"/>
          <w:szCs w:val="26"/>
        </w:rPr>
        <w:t>Functionality name:</w:t>
      </w:r>
      <w:r>
        <w:rPr>
          <w:rFonts w:ascii="Times New Roman" w:eastAsia="Times New Roman" w:hAnsi="Times New Roman" w:cs="Times New Roman"/>
        </w:rPr>
        <w:t xml:space="preserve"> </w:t>
      </w:r>
      <w:r>
        <w:rPr>
          <w:rFonts w:ascii="Times New Roman" w:eastAsia="Times New Roman" w:hAnsi="Times New Roman" w:cs="Times New Roman"/>
          <w:u w:val="single"/>
        </w:rPr>
        <w:t>SearchProduct</w:t>
      </w:r>
    </w:p>
    <w:p w:rsidR="00B60988" w:rsidRDefault="004A22C5">
      <w:pPr>
        <w:spacing w:before="240" w:after="240"/>
        <w:rPr>
          <w:rFonts w:ascii="Times New Roman" w:eastAsia="Times New Roman" w:hAnsi="Times New Roman" w:cs="Times New Roman"/>
        </w:rPr>
      </w:pPr>
      <w:r>
        <w:rPr>
          <w:rFonts w:ascii="Times New Roman" w:eastAsia="Times New Roman" w:hAnsi="Times New Roman" w:cs="Times New Roman"/>
          <w:sz w:val="26"/>
          <w:szCs w:val="26"/>
        </w:rPr>
        <w:t>Example 1:</w:t>
      </w:r>
      <w:r>
        <w:rPr>
          <w:rFonts w:ascii="Times New Roman" w:eastAsia="Times New Roman" w:hAnsi="Times New Roman" w:cs="Times New Roman"/>
        </w:rPr>
        <w:t xml:space="preserve"> Vidya attempts to search for iPhone by entering </w:t>
      </w:r>
      <w:r>
        <w:rPr>
          <w:rFonts w:ascii="Times New Roman" w:eastAsia="Times New Roman" w:hAnsi="Times New Roman" w:cs="Times New Roman"/>
          <w:b/>
        </w:rPr>
        <w:t>iPhone</w:t>
      </w:r>
      <w:r>
        <w:rPr>
          <w:rFonts w:ascii="Times New Roman" w:eastAsia="Times New Roman" w:hAnsi="Times New Roman" w:cs="Times New Roman"/>
        </w:rPr>
        <w:t xml:space="preserve"> in the search bar by clicking on the search icon or by pressing enter.</w:t>
      </w:r>
    </w:p>
    <w:p w:rsidR="00B60988" w:rsidRDefault="004A22C5">
      <w:pPr>
        <w:spacing w:before="240" w:after="240"/>
        <w:rPr>
          <w:rFonts w:ascii="Times New Roman" w:eastAsia="Times New Roman" w:hAnsi="Times New Roman" w:cs="Times New Roman"/>
        </w:rPr>
      </w:pPr>
      <w:r>
        <w:rPr>
          <w:rFonts w:ascii="Times New Roman" w:eastAsia="Times New Roman" w:hAnsi="Times New Roman" w:cs="Times New Roman"/>
        </w:rPr>
        <w:t xml:space="preserve"> </w:t>
      </w:r>
    </w:p>
    <w:tbl>
      <w:tblPr>
        <w:tblStyle w:val="a"/>
        <w:tblW w:w="8880" w:type="dxa"/>
        <w:tblBorders>
          <w:top w:val="nil"/>
          <w:left w:val="nil"/>
          <w:bottom w:val="nil"/>
          <w:right w:val="nil"/>
          <w:insideH w:val="nil"/>
          <w:insideV w:val="nil"/>
        </w:tblBorders>
        <w:tblLayout w:type="fixed"/>
        <w:tblLook w:val="0600" w:firstRow="0" w:lastRow="0" w:firstColumn="0" w:lastColumn="0" w:noHBand="1" w:noVBand="1"/>
      </w:tblPr>
      <w:tblGrid>
        <w:gridCol w:w="4365"/>
        <w:gridCol w:w="4515"/>
      </w:tblGrid>
      <w:tr w:rsidR="00B60988">
        <w:trPr>
          <w:trHeight w:val="770"/>
        </w:trPr>
        <w:tc>
          <w:tcPr>
            <w:tcW w:w="4365" w:type="dxa"/>
            <w:tcBorders>
              <w:top w:val="single" w:sz="12" w:space="0" w:color="000000"/>
              <w:left w:val="nil"/>
              <w:bottom w:val="single" w:sz="8" w:space="0" w:color="7F7F7F"/>
              <w:right w:val="nil"/>
            </w:tcBorders>
            <w:tcMar>
              <w:top w:w="100" w:type="dxa"/>
              <w:left w:w="100" w:type="dxa"/>
              <w:bottom w:w="100" w:type="dxa"/>
              <w:right w:w="100" w:type="dxa"/>
            </w:tcMar>
          </w:tcPr>
          <w:p w:rsidR="00B60988" w:rsidRDefault="004A22C5">
            <w:pPr>
              <w:spacing w:before="240" w:after="240"/>
              <w:rPr>
                <w:rFonts w:ascii="Times New Roman" w:eastAsia="Times New Roman" w:hAnsi="Times New Roman" w:cs="Times New Roman"/>
              </w:rPr>
            </w:pPr>
            <w:r>
              <w:rPr>
                <w:rFonts w:ascii="Times New Roman" w:eastAsia="Times New Roman" w:hAnsi="Times New Roman" w:cs="Times New Roman"/>
              </w:rPr>
              <w:t>Scenario name</w:t>
            </w:r>
          </w:p>
        </w:tc>
        <w:tc>
          <w:tcPr>
            <w:tcW w:w="4515" w:type="dxa"/>
            <w:tcBorders>
              <w:top w:val="single" w:sz="12" w:space="0" w:color="000000"/>
              <w:left w:val="nil"/>
              <w:bottom w:val="single" w:sz="8" w:space="0" w:color="7F7F7F"/>
              <w:right w:val="nil"/>
            </w:tcBorders>
            <w:tcMar>
              <w:top w:w="100" w:type="dxa"/>
              <w:left w:w="100" w:type="dxa"/>
              <w:bottom w:w="100" w:type="dxa"/>
              <w:right w:w="100" w:type="dxa"/>
            </w:tcMar>
          </w:tcPr>
          <w:p w:rsidR="00B60988" w:rsidRDefault="004A22C5">
            <w:pPr>
              <w:spacing w:before="240" w:after="240"/>
              <w:rPr>
                <w:rFonts w:ascii="Times New Roman" w:eastAsia="Times New Roman" w:hAnsi="Times New Roman" w:cs="Times New Roman"/>
                <w:u w:val="single"/>
              </w:rPr>
            </w:pPr>
            <w:r>
              <w:rPr>
                <w:rFonts w:ascii="Times New Roman" w:eastAsia="Times New Roman" w:hAnsi="Times New Roman" w:cs="Times New Roman"/>
                <w:u w:val="single"/>
              </w:rPr>
              <w:t>Found:SearchProduct</w:t>
            </w:r>
          </w:p>
          <w:p w:rsidR="00B60988" w:rsidRDefault="00B60988">
            <w:pPr>
              <w:spacing w:before="240" w:after="240"/>
              <w:rPr>
                <w:rFonts w:ascii="Times New Roman" w:eastAsia="Times New Roman" w:hAnsi="Times New Roman" w:cs="Times New Roman"/>
                <w:u w:val="single"/>
              </w:rPr>
            </w:pPr>
          </w:p>
        </w:tc>
      </w:tr>
      <w:tr w:rsidR="00B60988">
        <w:trPr>
          <w:trHeight w:val="1010"/>
        </w:trPr>
        <w:tc>
          <w:tcPr>
            <w:tcW w:w="4365" w:type="dxa"/>
            <w:tcBorders>
              <w:top w:val="nil"/>
              <w:left w:val="nil"/>
              <w:bottom w:val="single" w:sz="8" w:space="0" w:color="7F7F7F"/>
              <w:right w:val="nil"/>
            </w:tcBorders>
            <w:tcMar>
              <w:top w:w="100" w:type="dxa"/>
              <w:left w:w="100" w:type="dxa"/>
              <w:bottom w:w="100" w:type="dxa"/>
              <w:right w:w="100" w:type="dxa"/>
            </w:tcMar>
          </w:tcPr>
          <w:p w:rsidR="00B60988" w:rsidRDefault="004A22C5">
            <w:pPr>
              <w:spacing w:before="240" w:after="240"/>
              <w:rPr>
                <w:rFonts w:ascii="Times New Roman" w:eastAsia="Times New Roman" w:hAnsi="Times New Roman" w:cs="Times New Roman"/>
              </w:rPr>
            </w:pPr>
            <w:r>
              <w:rPr>
                <w:rFonts w:ascii="Times New Roman" w:eastAsia="Times New Roman" w:hAnsi="Times New Roman" w:cs="Times New Roman"/>
              </w:rPr>
              <w:t>Participating Actor instances</w:t>
            </w:r>
          </w:p>
        </w:tc>
        <w:tc>
          <w:tcPr>
            <w:tcW w:w="4515" w:type="dxa"/>
            <w:tcBorders>
              <w:top w:val="nil"/>
              <w:left w:val="nil"/>
              <w:bottom w:val="single" w:sz="8" w:space="0" w:color="7F7F7F"/>
              <w:right w:val="nil"/>
            </w:tcBorders>
            <w:tcMar>
              <w:top w:w="100" w:type="dxa"/>
              <w:left w:w="100" w:type="dxa"/>
              <w:bottom w:w="100" w:type="dxa"/>
              <w:right w:w="100" w:type="dxa"/>
            </w:tcMar>
          </w:tcPr>
          <w:p w:rsidR="00B60988" w:rsidRDefault="004A22C5">
            <w:pPr>
              <w:spacing w:before="240" w:after="240"/>
              <w:rPr>
                <w:rFonts w:ascii="Times New Roman" w:eastAsia="Times New Roman" w:hAnsi="Times New Roman" w:cs="Times New Roman"/>
                <w:u w:val="single"/>
              </w:rPr>
            </w:pPr>
            <w:r>
              <w:rPr>
                <w:rFonts w:ascii="Times New Roman" w:eastAsia="Times New Roman" w:hAnsi="Times New Roman" w:cs="Times New Roman"/>
                <w:u w:val="single"/>
              </w:rPr>
              <w:t>Vidya:Customer</w:t>
            </w:r>
          </w:p>
          <w:p w:rsidR="00B60988" w:rsidRDefault="004A22C5">
            <w:pPr>
              <w:spacing w:before="240" w:after="240"/>
              <w:rPr>
                <w:rFonts w:ascii="Times New Roman" w:eastAsia="Times New Roman" w:hAnsi="Times New Roman" w:cs="Times New Roman"/>
              </w:rPr>
            </w:pPr>
            <w:r>
              <w:rPr>
                <w:rFonts w:ascii="Times New Roman" w:eastAsia="Times New Roman" w:hAnsi="Times New Roman" w:cs="Times New Roman"/>
              </w:rPr>
              <w:t xml:space="preserve"> </w:t>
            </w:r>
          </w:p>
        </w:tc>
      </w:tr>
      <w:tr w:rsidR="00B60988">
        <w:trPr>
          <w:trHeight w:val="2615"/>
        </w:trPr>
        <w:tc>
          <w:tcPr>
            <w:tcW w:w="4365" w:type="dxa"/>
            <w:tcBorders>
              <w:top w:val="nil"/>
              <w:left w:val="nil"/>
              <w:bottom w:val="single" w:sz="12" w:space="0" w:color="000000"/>
              <w:right w:val="nil"/>
            </w:tcBorders>
            <w:tcMar>
              <w:top w:w="100" w:type="dxa"/>
              <w:left w:w="100" w:type="dxa"/>
              <w:bottom w:w="100" w:type="dxa"/>
              <w:right w:w="100" w:type="dxa"/>
            </w:tcMar>
          </w:tcPr>
          <w:p w:rsidR="00B60988" w:rsidRDefault="004A22C5">
            <w:pPr>
              <w:spacing w:before="240" w:after="240"/>
              <w:rPr>
                <w:rFonts w:ascii="Times New Roman" w:eastAsia="Times New Roman" w:hAnsi="Times New Roman" w:cs="Times New Roman"/>
              </w:rPr>
            </w:pPr>
            <w:r>
              <w:rPr>
                <w:rFonts w:ascii="Times New Roman" w:eastAsia="Times New Roman" w:hAnsi="Times New Roman" w:cs="Times New Roman"/>
              </w:rPr>
              <w:t>Flow of Events</w:t>
            </w:r>
          </w:p>
        </w:tc>
        <w:tc>
          <w:tcPr>
            <w:tcW w:w="4515" w:type="dxa"/>
            <w:tcBorders>
              <w:top w:val="nil"/>
              <w:left w:val="nil"/>
              <w:bottom w:val="single" w:sz="12" w:space="0" w:color="000000"/>
              <w:right w:val="nil"/>
            </w:tcBorders>
            <w:tcMar>
              <w:top w:w="100" w:type="dxa"/>
              <w:left w:w="100" w:type="dxa"/>
              <w:bottom w:w="100" w:type="dxa"/>
              <w:right w:w="100" w:type="dxa"/>
            </w:tcMar>
          </w:tcPr>
          <w:p w:rsidR="00B60988" w:rsidRDefault="004A22C5">
            <w:pPr>
              <w:spacing w:before="240" w:after="240"/>
              <w:rPr>
                <w:rFonts w:ascii="Times New Roman" w:eastAsia="Times New Roman" w:hAnsi="Times New Roman" w:cs="Times New Roman"/>
              </w:rPr>
            </w:pPr>
            <w:r>
              <w:rPr>
                <w:rFonts w:ascii="Times New Roman" w:eastAsia="Times New Roman" w:hAnsi="Times New Roman" w:cs="Times New Roman"/>
              </w:rPr>
              <w:t>1. Vidya enters the keyword “iPhone” in the search bar and press enter or the search icon.</w:t>
            </w:r>
          </w:p>
          <w:p w:rsidR="00B60988" w:rsidRDefault="004A22C5">
            <w:pPr>
              <w:spacing w:before="240" w:after="240"/>
              <w:rPr>
                <w:rFonts w:ascii="Times New Roman" w:eastAsia="Times New Roman" w:hAnsi="Times New Roman" w:cs="Times New Roman"/>
              </w:rPr>
            </w:pPr>
            <w:r>
              <w:rPr>
                <w:rFonts w:ascii="Times New Roman" w:eastAsia="Times New Roman" w:hAnsi="Times New Roman" w:cs="Times New Roman"/>
              </w:rPr>
              <w:t xml:space="preserve">2. Different iPhone models are shown. </w:t>
            </w:r>
          </w:p>
          <w:p w:rsidR="00B60988" w:rsidRDefault="004A22C5">
            <w:pPr>
              <w:spacing w:before="240" w:after="240"/>
              <w:rPr>
                <w:rFonts w:ascii="Times New Roman" w:eastAsia="Times New Roman" w:hAnsi="Times New Roman" w:cs="Times New Roman"/>
              </w:rPr>
            </w:pPr>
            <w:r>
              <w:rPr>
                <w:rFonts w:ascii="Times New Roman" w:eastAsia="Times New Roman" w:hAnsi="Times New Roman" w:cs="Times New Roman"/>
              </w:rPr>
              <w:t>Apple iPhone XS(64GB)- $1099.99</w:t>
            </w:r>
          </w:p>
          <w:p w:rsidR="00B60988" w:rsidRDefault="004A22C5">
            <w:pPr>
              <w:spacing w:before="240" w:after="240"/>
              <w:rPr>
                <w:rFonts w:ascii="Times New Roman" w:eastAsia="Times New Roman" w:hAnsi="Times New Roman" w:cs="Times New Roman"/>
              </w:rPr>
            </w:pPr>
            <w:r>
              <w:rPr>
                <w:rFonts w:ascii="Times New Roman" w:eastAsia="Times New Roman" w:hAnsi="Times New Roman" w:cs="Times New Roman"/>
              </w:rPr>
              <w:t>Apple iPhone 8(128GB)- $ 849.99</w:t>
            </w:r>
          </w:p>
          <w:p w:rsidR="00B60988" w:rsidRDefault="004A22C5">
            <w:pPr>
              <w:spacing w:before="240" w:after="240"/>
              <w:rPr>
                <w:rFonts w:ascii="Times New Roman" w:eastAsia="Times New Roman" w:hAnsi="Times New Roman" w:cs="Times New Roman"/>
              </w:rPr>
            </w:pPr>
            <w:r>
              <w:rPr>
                <w:rFonts w:ascii="Times New Roman" w:eastAsia="Times New Roman" w:hAnsi="Times New Roman" w:cs="Times New Roman"/>
              </w:rPr>
              <w:t>Apple iPhone 7 plus(128GB)- $500.99</w:t>
            </w:r>
          </w:p>
          <w:p w:rsidR="00B60988" w:rsidRDefault="004A22C5">
            <w:pPr>
              <w:spacing w:before="240" w:after="240"/>
              <w:rPr>
                <w:rFonts w:ascii="Times New Roman" w:eastAsia="Times New Roman" w:hAnsi="Times New Roman" w:cs="Times New Roman"/>
              </w:rPr>
            </w:pPr>
            <w:r>
              <w:rPr>
                <w:rFonts w:ascii="Times New Roman" w:eastAsia="Times New Roman" w:hAnsi="Times New Roman" w:cs="Times New Roman"/>
              </w:rPr>
              <w:t xml:space="preserve">3. iPhone 7 plus with grey color is chosen by Vidya. </w:t>
            </w:r>
          </w:p>
        </w:tc>
      </w:tr>
    </w:tbl>
    <w:p w:rsidR="00B60988" w:rsidRDefault="004A22C5">
      <w:pPr>
        <w:spacing w:before="240" w:after="240"/>
        <w:rPr>
          <w:rFonts w:ascii="Times New Roman" w:eastAsia="Times New Roman" w:hAnsi="Times New Roman" w:cs="Times New Roman"/>
        </w:rPr>
      </w:pPr>
      <w:r>
        <w:rPr>
          <w:rFonts w:ascii="Times New Roman" w:eastAsia="Times New Roman" w:hAnsi="Times New Roman" w:cs="Times New Roman"/>
          <w:sz w:val="26"/>
          <w:szCs w:val="26"/>
        </w:rPr>
        <w:lastRenderedPageBreak/>
        <w:t>Example 2:</w:t>
      </w:r>
      <w:r>
        <w:rPr>
          <w:rFonts w:ascii="Times New Roman" w:eastAsia="Times New Roman" w:hAnsi="Times New Roman" w:cs="Times New Roman"/>
        </w:rPr>
        <w:t xml:space="preserve"> Now Vidya attempts to search for iPhone by entering </w:t>
      </w:r>
      <w:r>
        <w:rPr>
          <w:rFonts w:ascii="Times New Roman" w:eastAsia="Times New Roman" w:hAnsi="Times New Roman" w:cs="Times New Roman"/>
          <w:b/>
        </w:rPr>
        <w:t>eyephne</w:t>
      </w:r>
      <w:r>
        <w:rPr>
          <w:rFonts w:ascii="Times New Roman" w:eastAsia="Times New Roman" w:hAnsi="Times New Roman" w:cs="Times New Roman"/>
        </w:rPr>
        <w:t xml:space="preserve"> in the search bar and pressed enter.</w:t>
      </w:r>
    </w:p>
    <w:p w:rsidR="00B60988" w:rsidRDefault="004A22C5">
      <w:pPr>
        <w:spacing w:before="240" w:after="240"/>
        <w:rPr>
          <w:rFonts w:ascii="Times New Roman" w:eastAsia="Times New Roman" w:hAnsi="Times New Roman" w:cs="Times New Roman"/>
        </w:rPr>
      </w:pPr>
      <w:r>
        <w:rPr>
          <w:rFonts w:ascii="Times New Roman" w:eastAsia="Times New Roman" w:hAnsi="Times New Roman" w:cs="Times New Roman"/>
        </w:rPr>
        <w:t xml:space="preserve"> </w:t>
      </w:r>
    </w:p>
    <w:tbl>
      <w:tblPr>
        <w:tblStyle w:val="a0"/>
        <w:tblW w:w="8880" w:type="dxa"/>
        <w:tblBorders>
          <w:top w:val="nil"/>
          <w:left w:val="nil"/>
          <w:bottom w:val="nil"/>
          <w:right w:val="nil"/>
          <w:insideH w:val="nil"/>
          <w:insideV w:val="nil"/>
        </w:tblBorders>
        <w:tblLayout w:type="fixed"/>
        <w:tblLook w:val="0600" w:firstRow="0" w:lastRow="0" w:firstColumn="0" w:lastColumn="0" w:noHBand="1" w:noVBand="1"/>
      </w:tblPr>
      <w:tblGrid>
        <w:gridCol w:w="4350"/>
        <w:gridCol w:w="4530"/>
      </w:tblGrid>
      <w:tr w:rsidR="00B60988">
        <w:trPr>
          <w:trHeight w:val="770"/>
        </w:trPr>
        <w:tc>
          <w:tcPr>
            <w:tcW w:w="4350" w:type="dxa"/>
            <w:tcBorders>
              <w:top w:val="single" w:sz="12" w:space="0" w:color="000000"/>
              <w:left w:val="nil"/>
              <w:bottom w:val="single" w:sz="8" w:space="0" w:color="7F7F7F"/>
              <w:right w:val="nil"/>
            </w:tcBorders>
            <w:tcMar>
              <w:top w:w="100" w:type="dxa"/>
              <w:left w:w="100" w:type="dxa"/>
              <w:bottom w:w="100" w:type="dxa"/>
              <w:right w:w="100" w:type="dxa"/>
            </w:tcMar>
          </w:tcPr>
          <w:p w:rsidR="00B60988" w:rsidRDefault="004A22C5">
            <w:pPr>
              <w:spacing w:before="240" w:after="240"/>
              <w:rPr>
                <w:rFonts w:ascii="Times New Roman" w:eastAsia="Times New Roman" w:hAnsi="Times New Roman" w:cs="Times New Roman"/>
              </w:rPr>
            </w:pPr>
            <w:r>
              <w:rPr>
                <w:rFonts w:ascii="Times New Roman" w:eastAsia="Times New Roman" w:hAnsi="Times New Roman" w:cs="Times New Roman"/>
              </w:rPr>
              <w:t>Scenario name</w:t>
            </w:r>
          </w:p>
        </w:tc>
        <w:tc>
          <w:tcPr>
            <w:tcW w:w="4530" w:type="dxa"/>
            <w:tcBorders>
              <w:top w:val="single" w:sz="12" w:space="0" w:color="000000"/>
              <w:left w:val="nil"/>
              <w:bottom w:val="single" w:sz="8" w:space="0" w:color="7F7F7F"/>
              <w:right w:val="nil"/>
            </w:tcBorders>
            <w:tcMar>
              <w:top w:w="100" w:type="dxa"/>
              <w:left w:w="100" w:type="dxa"/>
              <w:bottom w:w="100" w:type="dxa"/>
              <w:right w:w="100" w:type="dxa"/>
            </w:tcMar>
          </w:tcPr>
          <w:p w:rsidR="00B60988" w:rsidRDefault="004A22C5">
            <w:pPr>
              <w:spacing w:before="240" w:after="240"/>
              <w:rPr>
                <w:rFonts w:ascii="Times New Roman" w:eastAsia="Times New Roman" w:hAnsi="Times New Roman" w:cs="Times New Roman"/>
                <w:u w:val="single"/>
              </w:rPr>
            </w:pPr>
            <w:r>
              <w:rPr>
                <w:rFonts w:ascii="Times New Roman" w:eastAsia="Times New Roman" w:hAnsi="Times New Roman" w:cs="Times New Roman"/>
                <w:u w:val="single"/>
              </w:rPr>
              <w:t>NotFound:SearchProduct</w:t>
            </w:r>
          </w:p>
          <w:p w:rsidR="00B60988" w:rsidRDefault="00B60988">
            <w:pPr>
              <w:spacing w:before="240" w:after="240"/>
              <w:rPr>
                <w:rFonts w:ascii="Times New Roman" w:eastAsia="Times New Roman" w:hAnsi="Times New Roman" w:cs="Times New Roman"/>
                <w:u w:val="single"/>
              </w:rPr>
            </w:pPr>
          </w:p>
        </w:tc>
      </w:tr>
      <w:tr w:rsidR="00B60988">
        <w:trPr>
          <w:trHeight w:val="1010"/>
        </w:trPr>
        <w:tc>
          <w:tcPr>
            <w:tcW w:w="4350" w:type="dxa"/>
            <w:tcBorders>
              <w:top w:val="nil"/>
              <w:left w:val="nil"/>
              <w:bottom w:val="single" w:sz="8" w:space="0" w:color="7F7F7F"/>
              <w:right w:val="nil"/>
            </w:tcBorders>
            <w:tcMar>
              <w:top w:w="100" w:type="dxa"/>
              <w:left w:w="100" w:type="dxa"/>
              <w:bottom w:w="100" w:type="dxa"/>
              <w:right w:w="100" w:type="dxa"/>
            </w:tcMar>
          </w:tcPr>
          <w:p w:rsidR="00B60988" w:rsidRDefault="004A22C5">
            <w:pPr>
              <w:spacing w:before="240" w:after="240"/>
              <w:rPr>
                <w:rFonts w:ascii="Times New Roman" w:eastAsia="Times New Roman" w:hAnsi="Times New Roman" w:cs="Times New Roman"/>
              </w:rPr>
            </w:pPr>
            <w:r>
              <w:rPr>
                <w:rFonts w:ascii="Times New Roman" w:eastAsia="Times New Roman" w:hAnsi="Times New Roman" w:cs="Times New Roman"/>
              </w:rPr>
              <w:t>Participating Actor instances</w:t>
            </w:r>
          </w:p>
        </w:tc>
        <w:tc>
          <w:tcPr>
            <w:tcW w:w="4530" w:type="dxa"/>
            <w:tcBorders>
              <w:top w:val="nil"/>
              <w:left w:val="nil"/>
              <w:bottom w:val="single" w:sz="8" w:space="0" w:color="7F7F7F"/>
              <w:right w:val="nil"/>
            </w:tcBorders>
            <w:tcMar>
              <w:top w:w="100" w:type="dxa"/>
              <w:left w:w="100" w:type="dxa"/>
              <w:bottom w:w="100" w:type="dxa"/>
              <w:right w:w="100" w:type="dxa"/>
            </w:tcMar>
          </w:tcPr>
          <w:p w:rsidR="00B60988" w:rsidRDefault="004A22C5">
            <w:pPr>
              <w:spacing w:before="240" w:after="240"/>
              <w:rPr>
                <w:rFonts w:ascii="Times New Roman" w:eastAsia="Times New Roman" w:hAnsi="Times New Roman" w:cs="Times New Roman"/>
                <w:u w:val="single"/>
              </w:rPr>
            </w:pPr>
            <w:r>
              <w:rPr>
                <w:rFonts w:ascii="Times New Roman" w:eastAsia="Times New Roman" w:hAnsi="Times New Roman" w:cs="Times New Roman"/>
                <w:u w:val="single"/>
              </w:rPr>
              <w:t>Vidya:Customer</w:t>
            </w:r>
          </w:p>
          <w:p w:rsidR="00B60988" w:rsidRDefault="004A22C5">
            <w:pPr>
              <w:spacing w:before="240" w:after="240"/>
              <w:rPr>
                <w:rFonts w:ascii="Times New Roman" w:eastAsia="Times New Roman" w:hAnsi="Times New Roman" w:cs="Times New Roman"/>
              </w:rPr>
            </w:pPr>
            <w:r>
              <w:rPr>
                <w:rFonts w:ascii="Times New Roman" w:eastAsia="Times New Roman" w:hAnsi="Times New Roman" w:cs="Times New Roman"/>
              </w:rPr>
              <w:t xml:space="preserve"> </w:t>
            </w:r>
          </w:p>
        </w:tc>
      </w:tr>
      <w:tr w:rsidR="00B60988">
        <w:trPr>
          <w:trHeight w:val="2090"/>
        </w:trPr>
        <w:tc>
          <w:tcPr>
            <w:tcW w:w="4350" w:type="dxa"/>
            <w:tcBorders>
              <w:top w:val="nil"/>
              <w:left w:val="nil"/>
              <w:bottom w:val="single" w:sz="12" w:space="0" w:color="000000"/>
              <w:right w:val="nil"/>
            </w:tcBorders>
            <w:tcMar>
              <w:top w:w="100" w:type="dxa"/>
              <w:left w:w="100" w:type="dxa"/>
              <w:bottom w:w="100" w:type="dxa"/>
              <w:right w:w="100" w:type="dxa"/>
            </w:tcMar>
          </w:tcPr>
          <w:p w:rsidR="00B60988" w:rsidRDefault="004A22C5">
            <w:pPr>
              <w:spacing w:before="240" w:after="240"/>
              <w:rPr>
                <w:rFonts w:ascii="Times New Roman" w:eastAsia="Times New Roman" w:hAnsi="Times New Roman" w:cs="Times New Roman"/>
              </w:rPr>
            </w:pPr>
            <w:r>
              <w:rPr>
                <w:rFonts w:ascii="Times New Roman" w:eastAsia="Times New Roman" w:hAnsi="Times New Roman" w:cs="Times New Roman"/>
              </w:rPr>
              <w:t>Flow of Events</w:t>
            </w:r>
          </w:p>
        </w:tc>
        <w:tc>
          <w:tcPr>
            <w:tcW w:w="4530" w:type="dxa"/>
            <w:tcBorders>
              <w:top w:val="nil"/>
              <w:left w:val="nil"/>
              <w:bottom w:val="single" w:sz="12" w:space="0" w:color="000000"/>
              <w:right w:val="nil"/>
            </w:tcBorders>
            <w:tcMar>
              <w:top w:w="100" w:type="dxa"/>
              <w:left w:w="100" w:type="dxa"/>
              <w:bottom w:w="100" w:type="dxa"/>
              <w:right w:w="100" w:type="dxa"/>
            </w:tcMar>
          </w:tcPr>
          <w:p w:rsidR="00B60988" w:rsidRDefault="004A22C5">
            <w:pPr>
              <w:spacing w:before="240" w:after="240"/>
              <w:rPr>
                <w:rFonts w:ascii="Times New Roman" w:eastAsia="Times New Roman" w:hAnsi="Times New Roman" w:cs="Times New Roman"/>
              </w:rPr>
            </w:pPr>
            <w:r>
              <w:rPr>
                <w:rFonts w:ascii="Times New Roman" w:eastAsia="Times New Roman" w:hAnsi="Times New Roman" w:cs="Times New Roman"/>
              </w:rPr>
              <w:t>1. Vidya enters eyephne in the search bar and press enter or the search icon.</w:t>
            </w:r>
          </w:p>
          <w:p w:rsidR="00B60988" w:rsidRDefault="004A22C5">
            <w:pPr>
              <w:spacing w:before="240" w:after="240"/>
              <w:rPr>
                <w:rFonts w:ascii="Times New Roman" w:eastAsia="Times New Roman" w:hAnsi="Times New Roman" w:cs="Times New Roman"/>
              </w:rPr>
            </w:pPr>
            <w:r>
              <w:rPr>
                <w:rFonts w:ascii="Times New Roman" w:eastAsia="Times New Roman" w:hAnsi="Times New Roman" w:cs="Times New Roman"/>
              </w:rPr>
              <w:t>2. “No results for eyephne” is displayed to Vidya</w:t>
            </w:r>
          </w:p>
        </w:tc>
      </w:tr>
    </w:tbl>
    <w:p w:rsidR="00B60988" w:rsidRDefault="00B60988">
      <w:pPr>
        <w:spacing w:before="240" w:after="240"/>
        <w:rPr>
          <w:rFonts w:ascii="Times New Roman" w:eastAsia="Times New Roman" w:hAnsi="Times New Roman" w:cs="Times New Roman"/>
        </w:rPr>
      </w:pPr>
    </w:p>
    <w:p w:rsidR="00B60988" w:rsidRDefault="004A22C5">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Initial use cases: </w:t>
      </w:r>
    </w:p>
    <w:p w:rsidR="00B60988" w:rsidRDefault="00B60988">
      <w:pPr>
        <w:rPr>
          <w:rFonts w:ascii="Times New Roman" w:eastAsia="Times New Roman" w:hAnsi="Times New Roman" w:cs="Times New Roman"/>
          <w:b/>
          <w:sz w:val="28"/>
          <w:szCs w:val="28"/>
        </w:rPr>
      </w:pPr>
    </w:p>
    <w:tbl>
      <w:tblPr>
        <w:tblStyle w:val="a1"/>
        <w:tblW w:w="8880" w:type="dxa"/>
        <w:tblBorders>
          <w:top w:val="nil"/>
          <w:left w:val="nil"/>
          <w:bottom w:val="nil"/>
          <w:right w:val="nil"/>
          <w:insideH w:val="nil"/>
          <w:insideV w:val="nil"/>
        </w:tblBorders>
        <w:tblLayout w:type="fixed"/>
        <w:tblLook w:val="0600" w:firstRow="0" w:lastRow="0" w:firstColumn="0" w:lastColumn="0" w:noHBand="1" w:noVBand="1"/>
      </w:tblPr>
      <w:tblGrid>
        <w:gridCol w:w="4425"/>
        <w:gridCol w:w="4455"/>
      </w:tblGrid>
      <w:tr w:rsidR="00B60988">
        <w:trPr>
          <w:trHeight w:val="485"/>
        </w:trPr>
        <w:tc>
          <w:tcPr>
            <w:tcW w:w="4425" w:type="dxa"/>
            <w:tcBorders>
              <w:top w:val="single" w:sz="12" w:space="0" w:color="000000"/>
              <w:left w:val="nil"/>
              <w:bottom w:val="single" w:sz="8" w:space="0" w:color="7F7F7F"/>
              <w:right w:val="nil"/>
            </w:tcBorders>
            <w:tcMar>
              <w:top w:w="100" w:type="dxa"/>
              <w:left w:w="100" w:type="dxa"/>
              <w:bottom w:w="100" w:type="dxa"/>
              <w:right w:w="100" w:type="dxa"/>
            </w:tcMar>
          </w:tcPr>
          <w:p w:rsidR="00B60988" w:rsidRDefault="004A22C5">
            <w:pPr>
              <w:spacing w:before="240" w:after="240"/>
              <w:rPr>
                <w:rFonts w:ascii="Times New Roman" w:eastAsia="Times New Roman" w:hAnsi="Times New Roman" w:cs="Times New Roman"/>
              </w:rPr>
            </w:pPr>
            <w:r>
              <w:rPr>
                <w:rFonts w:ascii="Times New Roman" w:eastAsia="Times New Roman" w:hAnsi="Times New Roman" w:cs="Times New Roman"/>
              </w:rPr>
              <w:t>Use case name</w:t>
            </w:r>
          </w:p>
        </w:tc>
        <w:tc>
          <w:tcPr>
            <w:tcW w:w="4455" w:type="dxa"/>
            <w:tcBorders>
              <w:top w:val="single" w:sz="12" w:space="0" w:color="000000"/>
              <w:left w:val="nil"/>
              <w:bottom w:val="single" w:sz="8" w:space="0" w:color="7F7F7F"/>
              <w:right w:val="nil"/>
            </w:tcBorders>
            <w:tcMar>
              <w:top w:w="100" w:type="dxa"/>
              <w:left w:w="100" w:type="dxa"/>
              <w:bottom w:w="100" w:type="dxa"/>
              <w:right w:w="100" w:type="dxa"/>
            </w:tcMar>
          </w:tcPr>
          <w:p w:rsidR="00B60988" w:rsidRDefault="004A22C5">
            <w:pPr>
              <w:spacing w:before="240" w:after="240"/>
              <w:rPr>
                <w:rFonts w:ascii="Times New Roman" w:eastAsia="Times New Roman" w:hAnsi="Times New Roman" w:cs="Times New Roman"/>
              </w:rPr>
            </w:pPr>
            <w:r>
              <w:rPr>
                <w:rFonts w:ascii="Times New Roman" w:eastAsia="Times New Roman" w:hAnsi="Times New Roman" w:cs="Times New Roman"/>
              </w:rPr>
              <w:t>SearchProduct</w:t>
            </w:r>
          </w:p>
        </w:tc>
      </w:tr>
      <w:tr w:rsidR="00B60988">
        <w:trPr>
          <w:trHeight w:val="485"/>
        </w:trPr>
        <w:tc>
          <w:tcPr>
            <w:tcW w:w="4425" w:type="dxa"/>
            <w:tcBorders>
              <w:top w:val="nil"/>
              <w:left w:val="nil"/>
              <w:bottom w:val="single" w:sz="8" w:space="0" w:color="7F7F7F"/>
              <w:right w:val="nil"/>
            </w:tcBorders>
            <w:tcMar>
              <w:top w:w="100" w:type="dxa"/>
              <w:left w:w="100" w:type="dxa"/>
              <w:bottom w:w="100" w:type="dxa"/>
              <w:right w:w="100" w:type="dxa"/>
            </w:tcMar>
          </w:tcPr>
          <w:p w:rsidR="00B60988" w:rsidRDefault="004A22C5">
            <w:pPr>
              <w:spacing w:before="240" w:after="240"/>
              <w:rPr>
                <w:rFonts w:ascii="Times New Roman" w:eastAsia="Times New Roman" w:hAnsi="Times New Roman" w:cs="Times New Roman"/>
              </w:rPr>
            </w:pPr>
            <w:r>
              <w:rPr>
                <w:rFonts w:ascii="Times New Roman" w:eastAsia="Times New Roman" w:hAnsi="Times New Roman" w:cs="Times New Roman"/>
              </w:rPr>
              <w:t>Participating Actor</w:t>
            </w:r>
          </w:p>
        </w:tc>
        <w:tc>
          <w:tcPr>
            <w:tcW w:w="4455" w:type="dxa"/>
            <w:tcBorders>
              <w:top w:val="nil"/>
              <w:left w:val="nil"/>
              <w:bottom w:val="single" w:sz="8" w:space="0" w:color="7F7F7F"/>
              <w:right w:val="nil"/>
            </w:tcBorders>
            <w:tcMar>
              <w:top w:w="100" w:type="dxa"/>
              <w:left w:w="100" w:type="dxa"/>
              <w:bottom w:w="100" w:type="dxa"/>
              <w:right w:w="100" w:type="dxa"/>
            </w:tcMar>
          </w:tcPr>
          <w:p w:rsidR="00B60988" w:rsidRDefault="004A22C5">
            <w:pPr>
              <w:spacing w:before="240" w:after="240"/>
              <w:rPr>
                <w:rFonts w:ascii="Times New Roman" w:eastAsia="Times New Roman" w:hAnsi="Times New Roman" w:cs="Times New Roman"/>
              </w:rPr>
            </w:pPr>
            <w:r>
              <w:rPr>
                <w:rFonts w:ascii="Times New Roman" w:eastAsia="Times New Roman" w:hAnsi="Times New Roman" w:cs="Times New Roman"/>
              </w:rPr>
              <w:t>Initiated by Customer</w:t>
            </w:r>
          </w:p>
        </w:tc>
      </w:tr>
      <w:tr w:rsidR="00B60988">
        <w:trPr>
          <w:trHeight w:val="2870"/>
        </w:trPr>
        <w:tc>
          <w:tcPr>
            <w:tcW w:w="4425" w:type="dxa"/>
            <w:tcBorders>
              <w:top w:val="nil"/>
              <w:left w:val="nil"/>
              <w:bottom w:val="nil"/>
              <w:right w:val="nil"/>
            </w:tcBorders>
            <w:tcMar>
              <w:top w:w="100" w:type="dxa"/>
              <w:left w:w="100" w:type="dxa"/>
              <w:bottom w:w="100" w:type="dxa"/>
              <w:right w:w="100" w:type="dxa"/>
            </w:tcMar>
          </w:tcPr>
          <w:p w:rsidR="00B60988" w:rsidRDefault="004A22C5">
            <w:pPr>
              <w:spacing w:before="240" w:after="240"/>
              <w:rPr>
                <w:rFonts w:ascii="Times New Roman" w:eastAsia="Times New Roman" w:hAnsi="Times New Roman" w:cs="Times New Roman"/>
              </w:rPr>
            </w:pPr>
            <w:r>
              <w:rPr>
                <w:rFonts w:ascii="Times New Roman" w:eastAsia="Times New Roman" w:hAnsi="Times New Roman" w:cs="Times New Roman"/>
              </w:rPr>
              <w:lastRenderedPageBreak/>
              <w:t>Flow of Events</w:t>
            </w:r>
          </w:p>
        </w:tc>
        <w:tc>
          <w:tcPr>
            <w:tcW w:w="4455" w:type="dxa"/>
            <w:tcBorders>
              <w:top w:val="nil"/>
              <w:left w:val="nil"/>
              <w:bottom w:val="nil"/>
              <w:right w:val="nil"/>
            </w:tcBorders>
            <w:tcMar>
              <w:top w:w="100" w:type="dxa"/>
              <w:left w:w="100" w:type="dxa"/>
              <w:bottom w:w="100" w:type="dxa"/>
              <w:right w:w="100" w:type="dxa"/>
            </w:tcMar>
          </w:tcPr>
          <w:p w:rsidR="00B60988" w:rsidRDefault="004A22C5">
            <w:pPr>
              <w:spacing w:before="240" w:after="240"/>
              <w:rPr>
                <w:rFonts w:ascii="Times New Roman" w:eastAsia="Times New Roman" w:hAnsi="Times New Roman" w:cs="Times New Roman"/>
              </w:rPr>
            </w:pPr>
            <w:r>
              <w:rPr>
                <w:rFonts w:ascii="Times New Roman" w:eastAsia="Times New Roman" w:hAnsi="Times New Roman" w:cs="Times New Roman"/>
              </w:rPr>
              <w:t>1. Customers search for a product by entering the key word in the search bar and press enter or the search icon.</w:t>
            </w:r>
          </w:p>
          <w:p w:rsidR="00B60988" w:rsidRDefault="004A22C5">
            <w:pPr>
              <w:spacing w:before="240" w:after="240"/>
              <w:rPr>
                <w:rFonts w:ascii="Times New Roman" w:eastAsia="Times New Roman" w:hAnsi="Times New Roman" w:cs="Times New Roman"/>
              </w:rPr>
            </w:pPr>
            <w:r>
              <w:rPr>
                <w:rFonts w:ascii="Times New Roman" w:eastAsia="Times New Roman" w:hAnsi="Times New Roman" w:cs="Times New Roman"/>
              </w:rPr>
              <w:t xml:space="preserve"> </w:t>
            </w:r>
          </w:p>
          <w:p w:rsidR="00B60988" w:rsidRDefault="004A22C5">
            <w:pPr>
              <w:spacing w:before="240" w:after="240"/>
              <w:rPr>
                <w:rFonts w:ascii="Times New Roman" w:eastAsia="Times New Roman" w:hAnsi="Times New Roman" w:cs="Times New Roman"/>
              </w:rPr>
            </w:pPr>
            <w:r>
              <w:rPr>
                <w:rFonts w:ascii="Times New Roman" w:eastAsia="Times New Roman" w:hAnsi="Times New Roman" w:cs="Times New Roman"/>
              </w:rPr>
              <w:t>2.List of results or “No results for xx” is displayed to the customer.</w:t>
            </w:r>
          </w:p>
          <w:p w:rsidR="00B60988" w:rsidRDefault="004A22C5">
            <w:pPr>
              <w:spacing w:before="240" w:after="240"/>
              <w:rPr>
                <w:rFonts w:ascii="Times New Roman" w:eastAsia="Times New Roman" w:hAnsi="Times New Roman" w:cs="Times New Roman"/>
              </w:rPr>
            </w:pPr>
            <w:r>
              <w:rPr>
                <w:rFonts w:ascii="Times New Roman" w:eastAsia="Times New Roman" w:hAnsi="Times New Roman" w:cs="Times New Roman"/>
              </w:rPr>
              <w:t xml:space="preserve"> </w:t>
            </w:r>
          </w:p>
        </w:tc>
      </w:tr>
      <w:tr w:rsidR="00B60988">
        <w:trPr>
          <w:trHeight w:val="485"/>
        </w:trPr>
        <w:tc>
          <w:tcPr>
            <w:tcW w:w="4425" w:type="dxa"/>
            <w:tcBorders>
              <w:top w:val="single" w:sz="8" w:space="0" w:color="7F7F7F"/>
              <w:left w:val="nil"/>
              <w:bottom w:val="single" w:sz="8" w:space="0" w:color="7F7F7F"/>
              <w:right w:val="nil"/>
            </w:tcBorders>
            <w:tcMar>
              <w:top w:w="100" w:type="dxa"/>
              <w:left w:w="100" w:type="dxa"/>
              <w:bottom w:w="100" w:type="dxa"/>
              <w:right w:w="100" w:type="dxa"/>
            </w:tcMar>
          </w:tcPr>
          <w:p w:rsidR="00B60988" w:rsidRDefault="004A22C5">
            <w:pPr>
              <w:spacing w:before="240" w:after="240"/>
              <w:rPr>
                <w:rFonts w:ascii="Times New Roman" w:eastAsia="Times New Roman" w:hAnsi="Times New Roman" w:cs="Times New Roman"/>
              </w:rPr>
            </w:pPr>
            <w:r>
              <w:rPr>
                <w:rFonts w:ascii="Times New Roman" w:eastAsia="Times New Roman" w:hAnsi="Times New Roman" w:cs="Times New Roman"/>
              </w:rPr>
              <w:t>Entry conditions</w:t>
            </w:r>
          </w:p>
        </w:tc>
        <w:tc>
          <w:tcPr>
            <w:tcW w:w="4455" w:type="dxa"/>
            <w:tcBorders>
              <w:top w:val="single" w:sz="8" w:space="0" w:color="7F7F7F"/>
              <w:left w:val="nil"/>
              <w:bottom w:val="single" w:sz="8" w:space="0" w:color="7F7F7F"/>
              <w:right w:val="nil"/>
            </w:tcBorders>
            <w:tcMar>
              <w:top w:w="100" w:type="dxa"/>
              <w:left w:w="100" w:type="dxa"/>
              <w:bottom w:w="100" w:type="dxa"/>
              <w:right w:w="100" w:type="dxa"/>
            </w:tcMar>
          </w:tcPr>
          <w:p w:rsidR="00B60988" w:rsidRDefault="004A22C5">
            <w:pPr>
              <w:spacing w:before="240" w:after="240"/>
              <w:rPr>
                <w:rFonts w:ascii="Times New Roman" w:eastAsia="Times New Roman" w:hAnsi="Times New Roman" w:cs="Times New Roman"/>
              </w:rPr>
            </w:pPr>
            <w:r>
              <w:rPr>
                <w:rFonts w:ascii="Times New Roman" w:eastAsia="Times New Roman" w:hAnsi="Times New Roman" w:cs="Times New Roman"/>
              </w:rPr>
              <w:t>Amazon web page has been loaded</w:t>
            </w:r>
          </w:p>
        </w:tc>
      </w:tr>
      <w:tr w:rsidR="00B60988">
        <w:trPr>
          <w:trHeight w:val="770"/>
        </w:trPr>
        <w:tc>
          <w:tcPr>
            <w:tcW w:w="4425" w:type="dxa"/>
            <w:tcBorders>
              <w:top w:val="nil"/>
              <w:left w:val="nil"/>
              <w:bottom w:val="nil"/>
              <w:right w:val="nil"/>
            </w:tcBorders>
            <w:tcMar>
              <w:top w:w="100" w:type="dxa"/>
              <w:left w:w="100" w:type="dxa"/>
              <w:bottom w:w="100" w:type="dxa"/>
              <w:right w:w="100" w:type="dxa"/>
            </w:tcMar>
          </w:tcPr>
          <w:p w:rsidR="00B60988" w:rsidRDefault="004A22C5">
            <w:pPr>
              <w:spacing w:before="240" w:after="240"/>
              <w:rPr>
                <w:rFonts w:ascii="Times New Roman" w:eastAsia="Times New Roman" w:hAnsi="Times New Roman" w:cs="Times New Roman"/>
              </w:rPr>
            </w:pPr>
            <w:r>
              <w:rPr>
                <w:rFonts w:ascii="Times New Roman" w:eastAsia="Times New Roman" w:hAnsi="Times New Roman" w:cs="Times New Roman"/>
              </w:rPr>
              <w:t>Exit conditions</w:t>
            </w:r>
          </w:p>
        </w:tc>
        <w:tc>
          <w:tcPr>
            <w:tcW w:w="4455" w:type="dxa"/>
            <w:tcBorders>
              <w:top w:val="nil"/>
              <w:left w:val="nil"/>
              <w:bottom w:val="nil"/>
              <w:right w:val="nil"/>
            </w:tcBorders>
            <w:tcMar>
              <w:top w:w="100" w:type="dxa"/>
              <w:left w:w="100" w:type="dxa"/>
              <w:bottom w:w="100" w:type="dxa"/>
              <w:right w:w="100" w:type="dxa"/>
            </w:tcMar>
          </w:tcPr>
          <w:p w:rsidR="00B60988" w:rsidRDefault="004A22C5">
            <w:pPr>
              <w:spacing w:before="240" w:after="240"/>
              <w:rPr>
                <w:rFonts w:ascii="Times New Roman" w:eastAsia="Times New Roman" w:hAnsi="Times New Roman" w:cs="Times New Roman"/>
              </w:rPr>
            </w:pPr>
            <w:r>
              <w:rPr>
                <w:rFonts w:ascii="Times New Roman" w:eastAsia="Times New Roman" w:hAnsi="Times New Roman" w:cs="Times New Roman"/>
              </w:rPr>
              <w:t>Search results page is displayed to the Customer</w:t>
            </w:r>
          </w:p>
        </w:tc>
      </w:tr>
      <w:tr w:rsidR="00B60988">
        <w:trPr>
          <w:trHeight w:val="770"/>
        </w:trPr>
        <w:tc>
          <w:tcPr>
            <w:tcW w:w="4425" w:type="dxa"/>
            <w:tcBorders>
              <w:top w:val="single" w:sz="8" w:space="0" w:color="7F7F7F"/>
              <w:left w:val="nil"/>
              <w:bottom w:val="single" w:sz="12" w:space="0" w:color="000000"/>
              <w:right w:val="nil"/>
            </w:tcBorders>
            <w:tcMar>
              <w:top w:w="100" w:type="dxa"/>
              <w:left w:w="100" w:type="dxa"/>
              <w:bottom w:w="100" w:type="dxa"/>
              <w:right w:w="100" w:type="dxa"/>
            </w:tcMar>
          </w:tcPr>
          <w:p w:rsidR="00B60988" w:rsidRDefault="004A22C5">
            <w:pPr>
              <w:spacing w:before="240" w:after="240"/>
              <w:rPr>
                <w:rFonts w:ascii="Times New Roman" w:eastAsia="Times New Roman" w:hAnsi="Times New Roman" w:cs="Times New Roman"/>
              </w:rPr>
            </w:pPr>
            <w:r>
              <w:rPr>
                <w:rFonts w:ascii="Times New Roman" w:eastAsia="Times New Roman" w:hAnsi="Times New Roman" w:cs="Times New Roman"/>
              </w:rPr>
              <w:t>Quality Requirements</w:t>
            </w:r>
          </w:p>
        </w:tc>
        <w:tc>
          <w:tcPr>
            <w:tcW w:w="4455" w:type="dxa"/>
            <w:tcBorders>
              <w:top w:val="single" w:sz="8" w:space="0" w:color="7F7F7F"/>
              <w:left w:val="nil"/>
              <w:bottom w:val="single" w:sz="12" w:space="0" w:color="000000"/>
              <w:right w:val="nil"/>
            </w:tcBorders>
            <w:tcMar>
              <w:top w:w="100" w:type="dxa"/>
              <w:left w:w="100" w:type="dxa"/>
              <w:bottom w:w="100" w:type="dxa"/>
              <w:right w:w="100" w:type="dxa"/>
            </w:tcMar>
          </w:tcPr>
          <w:p w:rsidR="00B60988" w:rsidRDefault="004A22C5">
            <w:pPr>
              <w:spacing w:before="240" w:after="240"/>
              <w:rPr>
                <w:rFonts w:ascii="Times New Roman" w:eastAsia="Times New Roman" w:hAnsi="Times New Roman" w:cs="Times New Roman"/>
              </w:rPr>
            </w:pPr>
            <w:r>
              <w:rPr>
                <w:rFonts w:ascii="Times New Roman" w:eastAsia="Times New Roman" w:hAnsi="Times New Roman" w:cs="Times New Roman"/>
              </w:rPr>
              <w:t>Results must be displayed in less than 3 seconds</w:t>
            </w:r>
          </w:p>
        </w:tc>
      </w:tr>
    </w:tbl>
    <w:p w:rsidR="00B60988" w:rsidRDefault="00B60988">
      <w:pPr>
        <w:rPr>
          <w:rFonts w:ascii="Times New Roman" w:eastAsia="Times New Roman" w:hAnsi="Times New Roman" w:cs="Times New Roman"/>
          <w:b/>
          <w:sz w:val="28"/>
          <w:szCs w:val="28"/>
        </w:rPr>
      </w:pPr>
    </w:p>
    <w:p w:rsidR="00B60988" w:rsidRDefault="004A22C5">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The most refined final use cases:</w:t>
      </w:r>
    </w:p>
    <w:p w:rsidR="00B60988" w:rsidRDefault="00B60988">
      <w:pPr>
        <w:rPr>
          <w:rFonts w:ascii="Times New Roman" w:eastAsia="Times New Roman" w:hAnsi="Times New Roman" w:cs="Times New Roman"/>
        </w:rPr>
      </w:pPr>
    </w:p>
    <w:tbl>
      <w:tblPr>
        <w:tblStyle w:val="a2"/>
        <w:tblW w:w="8880" w:type="dxa"/>
        <w:tblBorders>
          <w:top w:val="nil"/>
          <w:left w:val="nil"/>
          <w:bottom w:val="nil"/>
          <w:right w:val="nil"/>
          <w:insideH w:val="nil"/>
          <w:insideV w:val="nil"/>
        </w:tblBorders>
        <w:tblLayout w:type="fixed"/>
        <w:tblLook w:val="0600" w:firstRow="0" w:lastRow="0" w:firstColumn="0" w:lastColumn="0" w:noHBand="1" w:noVBand="1"/>
      </w:tblPr>
      <w:tblGrid>
        <w:gridCol w:w="4335"/>
        <w:gridCol w:w="4545"/>
      </w:tblGrid>
      <w:tr w:rsidR="00B60988">
        <w:trPr>
          <w:trHeight w:val="485"/>
        </w:trPr>
        <w:tc>
          <w:tcPr>
            <w:tcW w:w="4335" w:type="dxa"/>
            <w:tcBorders>
              <w:top w:val="single" w:sz="12" w:space="0" w:color="000000"/>
              <w:left w:val="nil"/>
              <w:bottom w:val="single" w:sz="8" w:space="0" w:color="7F7F7F"/>
              <w:right w:val="nil"/>
            </w:tcBorders>
            <w:tcMar>
              <w:top w:w="100" w:type="dxa"/>
              <w:left w:w="100" w:type="dxa"/>
              <w:bottom w:w="100" w:type="dxa"/>
              <w:right w:w="100" w:type="dxa"/>
            </w:tcMar>
          </w:tcPr>
          <w:p w:rsidR="00B60988" w:rsidRDefault="004A22C5">
            <w:pPr>
              <w:spacing w:before="240" w:after="240"/>
              <w:rPr>
                <w:rFonts w:ascii="Times New Roman" w:eastAsia="Times New Roman" w:hAnsi="Times New Roman" w:cs="Times New Roman"/>
              </w:rPr>
            </w:pPr>
            <w:r>
              <w:rPr>
                <w:rFonts w:ascii="Times New Roman" w:eastAsia="Times New Roman" w:hAnsi="Times New Roman" w:cs="Times New Roman"/>
              </w:rPr>
              <w:t>Use case name</w:t>
            </w:r>
          </w:p>
        </w:tc>
        <w:tc>
          <w:tcPr>
            <w:tcW w:w="4545" w:type="dxa"/>
            <w:tcBorders>
              <w:top w:val="single" w:sz="12" w:space="0" w:color="000000"/>
              <w:left w:val="nil"/>
              <w:bottom w:val="single" w:sz="8" w:space="0" w:color="7F7F7F"/>
              <w:right w:val="nil"/>
            </w:tcBorders>
            <w:tcMar>
              <w:top w:w="100" w:type="dxa"/>
              <w:left w:w="100" w:type="dxa"/>
              <w:bottom w:w="100" w:type="dxa"/>
              <w:right w:w="100" w:type="dxa"/>
            </w:tcMar>
          </w:tcPr>
          <w:p w:rsidR="00B60988" w:rsidRDefault="004A22C5">
            <w:pPr>
              <w:spacing w:before="240" w:after="240"/>
              <w:rPr>
                <w:rFonts w:ascii="Times New Roman" w:eastAsia="Times New Roman" w:hAnsi="Times New Roman" w:cs="Times New Roman"/>
              </w:rPr>
            </w:pPr>
            <w:r>
              <w:rPr>
                <w:rFonts w:ascii="Times New Roman" w:eastAsia="Times New Roman" w:hAnsi="Times New Roman" w:cs="Times New Roman"/>
              </w:rPr>
              <w:t>SearchProduct</w:t>
            </w:r>
          </w:p>
        </w:tc>
      </w:tr>
      <w:tr w:rsidR="00B60988">
        <w:trPr>
          <w:trHeight w:val="485"/>
        </w:trPr>
        <w:tc>
          <w:tcPr>
            <w:tcW w:w="4335" w:type="dxa"/>
            <w:tcBorders>
              <w:top w:val="nil"/>
              <w:left w:val="nil"/>
              <w:bottom w:val="single" w:sz="8" w:space="0" w:color="7F7F7F"/>
              <w:right w:val="nil"/>
            </w:tcBorders>
            <w:tcMar>
              <w:top w:w="100" w:type="dxa"/>
              <w:left w:w="100" w:type="dxa"/>
              <w:bottom w:w="100" w:type="dxa"/>
              <w:right w:w="100" w:type="dxa"/>
            </w:tcMar>
          </w:tcPr>
          <w:p w:rsidR="00B60988" w:rsidRDefault="004A22C5">
            <w:pPr>
              <w:spacing w:before="240" w:after="240"/>
              <w:rPr>
                <w:rFonts w:ascii="Times New Roman" w:eastAsia="Times New Roman" w:hAnsi="Times New Roman" w:cs="Times New Roman"/>
              </w:rPr>
            </w:pPr>
            <w:r>
              <w:rPr>
                <w:rFonts w:ascii="Times New Roman" w:eastAsia="Times New Roman" w:hAnsi="Times New Roman" w:cs="Times New Roman"/>
              </w:rPr>
              <w:t>Participating Actor</w:t>
            </w:r>
          </w:p>
        </w:tc>
        <w:tc>
          <w:tcPr>
            <w:tcW w:w="4545" w:type="dxa"/>
            <w:tcBorders>
              <w:top w:val="nil"/>
              <w:left w:val="nil"/>
              <w:bottom w:val="single" w:sz="8" w:space="0" w:color="7F7F7F"/>
              <w:right w:val="nil"/>
            </w:tcBorders>
            <w:tcMar>
              <w:top w:w="100" w:type="dxa"/>
              <w:left w:w="100" w:type="dxa"/>
              <w:bottom w:w="100" w:type="dxa"/>
              <w:right w:w="100" w:type="dxa"/>
            </w:tcMar>
          </w:tcPr>
          <w:p w:rsidR="00B60988" w:rsidRDefault="004A22C5">
            <w:pPr>
              <w:spacing w:before="240" w:after="240"/>
              <w:rPr>
                <w:rFonts w:ascii="Times New Roman" w:eastAsia="Times New Roman" w:hAnsi="Times New Roman" w:cs="Times New Roman"/>
              </w:rPr>
            </w:pPr>
            <w:r>
              <w:rPr>
                <w:rFonts w:ascii="Times New Roman" w:eastAsia="Times New Roman" w:hAnsi="Times New Roman" w:cs="Times New Roman"/>
              </w:rPr>
              <w:t>Initiated by Customer</w:t>
            </w:r>
          </w:p>
        </w:tc>
      </w:tr>
      <w:tr w:rsidR="00B60988">
        <w:trPr>
          <w:trHeight w:val="5510"/>
        </w:trPr>
        <w:tc>
          <w:tcPr>
            <w:tcW w:w="4335" w:type="dxa"/>
            <w:tcBorders>
              <w:top w:val="nil"/>
              <w:left w:val="nil"/>
              <w:bottom w:val="nil"/>
              <w:right w:val="nil"/>
            </w:tcBorders>
            <w:tcMar>
              <w:top w:w="100" w:type="dxa"/>
              <w:left w:w="100" w:type="dxa"/>
              <w:bottom w:w="100" w:type="dxa"/>
              <w:right w:w="100" w:type="dxa"/>
            </w:tcMar>
          </w:tcPr>
          <w:p w:rsidR="00B60988" w:rsidRDefault="004A22C5">
            <w:pPr>
              <w:spacing w:before="240" w:after="240"/>
              <w:rPr>
                <w:rFonts w:ascii="Times New Roman" w:eastAsia="Times New Roman" w:hAnsi="Times New Roman" w:cs="Times New Roman"/>
              </w:rPr>
            </w:pPr>
            <w:r>
              <w:rPr>
                <w:rFonts w:ascii="Times New Roman" w:eastAsia="Times New Roman" w:hAnsi="Times New Roman" w:cs="Times New Roman"/>
              </w:rPr>
              <w:lastRenderedPageBreak/>
              <w:t>Flow of Events</w:t>
            </w:r>
          </w:p>
        </w:tc>
        <w:tc>
          <w:tcPr>
            <w:tcW w:w="4545" w:type="dxa"/>
            <w:tcBorders>
              <w:top w:val="nil"/>
              <w:left w:val="nil"/>
              <w:bottom w:val="nil"/>
              <w:right w:val="nil"/>
            </w:tcBorders>
            <w:tcMar>
              <w:top w:w="100" w:type="dxa"/>
              <w:left w:w="100" w:type="dxa"/>
              <w:bottom w:w="100" w:type="dxa"/>
              <w:right w:w="100" w:type="dxa"/>
            </w:tcMar>
          </w:tcPr>
          <w:p w:rsidR="00B60988" w:rsidRDefault="004A22C5">
            <w:pPr>
              <w:spacing w:before="240" w:after="240"/>
              <w:rPr>
                <w:rFonts w:ascii="Times New Roman" w:eastAsia="Times New Roman" w:hAnsi="Times New Roman" w:cs="Times New Roman"/>
              </w:rPr>
            </w:pPr>
            <w:r>
              <w:rPr>
                <w:rFonts w:ascii="Times New Roman" w:eastAsia="Times New Roman" w:hAnsi="Times New Roman" w:cs="Times New Roman"/>
              </w:rPr>
              <w:t>1.Customer activates the Search Product by entering the keyword and clicking on the search icon in the HomePage.</w:t>
            </w:r>
          </w:p>
          <w:p w:rsidR="00B60988" w:rsidRDefault="004A22C5">
            <w:pPr>
              <w:spacing w:before="240" w:after="240"/>
              <w:rPr>
                <w:rFonts w:ascii="Times New Roman" w:eastAsia="Times New Roman" w:hAnsi="Times New Roman" w:cs="Times New Roman"/>
              </w:rPr>
            </w:pPr>
            <w:r>
              <w:rPr>
                <w:rFonts w:ascii="Times New Roman" w:eastAsia="Times New Roman" w:hAnsi="Times New Roman" w:cs="Times New Roman"/>
              </w:rPr>
              <w:t xml:space="preserve"> </w:t>
            </w:r>
          </w:p>
          <w:p w:rsidR="00B60988" w:rsidRDefault="004A22C5">
            <w:pPr>
              <w:spacing w:before="240" w:after="240"/>
              <w:rPr>
                <w:rFonts w:ascii="Times New Roman" w:eastAsia="Times New Roman" w:hAnsi="Times New Roman" w:cs="Times New Roman"/>
              </w:rPr>
            </w:pPr>
            <w:r>
              <w:rPr>
                <w:rFonts w:ascii="Times New Roman" w:eastAsia="Times New Roman" w:hAnsi="Times New Roman" w:cs="Times New Roman"/>
              </w:rPr>
              <w:t>2. SearchProductControl object is created.</w:t>
            </w:r>
          </w:p>
          <w:p w:rsidR="00B60988" w:rsidRDefault="004A22C5">
            <w:pPr>
              <w:spacing w:before="240" w:after="240"/>
              <w:rPr>
                <w:rFonts w:ascii="Times New Roman" w:eastAsia="Times New Roman" w:hAnsi="Times New Roman" w:cs="Times New Roman"/>
              </w:rPr>
            </w:pPr>
            <w:r>
              <w:rPr>
                <w:rFonts w:ascii="Times New Roman" w:eastAsia="Times New Roman" w:hAnsi="Times New Roman" w:cs="Times New Roman"/>
              </w:rPr>
              <w:t xml:space="preserve"> </w:t>
            </w:r>
          </w:p>
          <w:p w:rsidR="00B60988" w:rsidRDefault="004A22C5">
            <w:pPr>
              <w:spacing w:before="240" w:after="240"/>
              <w:rPr>
                <w:rFonts w:ascii="Times New Roman" w:eastAsia="Times New Roman" w:hAnsi="Times New Roman" w:cs="Times New Roman"/>
              </w:rPr>
            </w:pPr>
            <w:r>
              <w:rPr>
                <w:rFonts w:ascii="Times New Roman" w:eastAsia="Times New Roman" w:hAnsi="Times New Roman" w:cs="Times New Roman"/>
              </w:rPr>
              <w:t xml:space="preserve">3.SearchProductControl gets the keyword and creates </w:t>
            </w:r>
            <w:del w:id="2" w:author="Dr. Yongming Tang" w:date="2020-11-16T12:02:00Z">
              <w:r w:rsidDel="00315777">
                <w:rPr>
                  <w:rFonts w:ascii="Times New Roman" w:eastAsia="Times New Roman" w:hAnsi="Times New Roman" w:cs="Times New Roman"/>
                </w:rPr>
                <w:delText>Search</w:delText>
              </w:r>
            </w:del>
            <w:r>
              <w:rPr>
                <w:rFonts w:ascii="Times New Roman" w:eastAsia="Times New Roman" w:hAnsi="Times New Roman" w:cs="Times New Roman"/>
              </w:rPr>
              <w:t>Product</w:t>
            </w:r>
            <w:del w:id="3" w:author="Dr. Yongming Tang" w:date="2020-11-16T12:02:00Z">
              <w:r w:rsidDel="00315777">
                <w:rPr>
                  <w:rFonts w:ascii="Times New Roman" w:eastAsia="Times New Roman" w:hAnsi="Times New Roman" w:cs="Times New Roman"/>
                </w:rPr>
                <w:delText>Window</w:delText>
              </w:r>
            </w:del>
            <w:r>
              <w:rPr>
                <w:rFonts w:ascii="Times New Roman" w:eastAsia="Times New Roman" w:hAnsi="Times New Roman" w:cs="Times New Roman"/>
              </w:rPr>
              <w:t xml:space="preserve"> object and invokes search product operation.</w:t>
            </w:r>
            <w:ins w:id="4" w:author="Dr. Yongming Tang" w:date="2020-11-16T12:02:00Z">
              <w:r w:rsidR="00315777">
                <w:rPr>
                  <w:rFonts w:ascii="Times New Roman" w:eastAsia="Times New Roman" w:hAnsi="Times New Roman" w:cs="Times New Roman"/>
                </w:rPr>
                <w:t xml:space="preserve"> //Here supposed to be an entity object, not a boundary object.</w:t>
              </w:r>
            </w:ins>
          </w:p>
          <w:p w:rsidR="00B60988" w:rsidRDefault="004A22C5">
            <w:pPr>
              <w:spacing w:before="240" w:after="240"/>
              <w:rPr>
                <w:rFonts w:ascii="Times New Roman" w:eastAsia="Times New Roman" w:hAnsi="Times New Roman" w:cs="Times New Roman"/>
              </w:rPr>
            </w:pPr>
            <w:r>
              <w:rPr>
                <w:rFonts w:ascii="Times New Roman" w:eastAsia="Times New Roman" w:hAnsi="Times New Roman" w:cs="Times New Roman"/>
              </w:rPr>
              <w:t xml:space="preserve"> </w:t>
            </w:r>
          </w:p>
          <w:p w:rsidR="00B60988" w:rsidRDefault="004A22C5">
            <w:pPr>
              <w:spacing w:before="240" w:after="240"/>
              <w:rPr>
                <w:rFonts w:ascii="Times New Roman" w:eastAsia="Times New Roman" w:hAnsi="Times New Roman" w:cs="Times New Roman"/>
              </w:rPr>
            </w:pPr>
            <w:r>
              <w:rPr>
                <w:rFonts w:ascii="Times New Roman" w:eastAsia="Times New Roman" w:hAnsi="Times New Roman" w:cs="Times New Roman"/>
              </w:rPr>
              <w:t>4.SearchProductControl receives the list of products and displays the results on DisplaySearchResultsPage else No results found message is displayed.</w:t>
            </w:r>
          </w:p>
        </w:tc>
      </w:tr>
      <w:tr w:rsidR="00B60988">
        <w:trPr>
          <w:trHeight w:val="485"/>
        </w:trPr>
        <w:tc>
          <w:tcPr>
            <w:tcW w:w="4335" w:type="dxa"/>
            <w:tcBorders>
              <w:top w:val="single" w:sz="8" w:space="0" w:color="7F7F7F"/>
              <w:left w:val="nil"/>
              <w:bottom w:val="single" w:sz="8" w:space="0" w:color="7F7F7F"/>
              <w:right w:val="nil"/>
            </w:tcBorders>
            <w:tcMar>
              <w:top w:w="100" w:type="dxa"/>
              <w:left w:w="100" w:type="dxa"/>
              <w:bottom w:w="100" w:type="dxa"/>
              <w:right w:w="100" w:type="dxa"/>
            </w:tcMar>
          </w:tcPr>
          <w:p w:rsidR="00B60988" w:rsidRDefault="004A22C5">
            <w:pPr>
              <w:spacing w:before="240" w:after="240"/>
              <w:rPr>
                <w:rFonts w:ascii="Times New Roman" w:eastAsia="Times New Roman" w:hAnsi="Times New Roman" w:cs="Times New Roman"/>
              </w:rPr>
            </w:pPr>
            <w:r>
              <w:rPr>
                <w:rFonts w:ascii="Times New Roman" w:eastAsia="Times New Roman" w:hAnsi="Times New Roman" w:cs="Times New Roman"/>
              </w:rPr>
              <w:t>Entry conditions</w:t>
            </w:r>
          </w:p>
        </w:tc>
        <w:tc>
          <w:tcPr>
            <w:tcW w:w="4545" w:type="dxa"/>
            <w:tcBorders>
              <w:top w:val="single" w:sz="8" w:space="0" w:color="7F7F7F"/>
              <w:left w:val="nil"/>
              <w:bottom w:val="single" w:sz="8" w:space="0" w:color="7F7F7F"/>
              <w:right w:val="nil"/>
            </w:tcBorders>
            <w:tcMar>
              <w:top w:w="100" w:type="dxa"/>
              <w:left w:w="100" w:type="dxa"/>
              <w:bottom w:w="100" w:type="dxa"/>
              <w:right w:w="100" w:type="dxa"/>
            </w:tcMar>
          </w:tcPr>
          <w:p w:rsidR="00B60988" w:rsidRDefault="004A22C5">
            <w:pPr>
              <w:spacing w:before="240" w:after="240"/>
              <w:rPr>
                <w:rFonts w:ascii="Times New Roman" w:eastAsia="Times New Roman" w:hAnsi="Times New Roman" w:cs="Times New Roman"/>
              </w:rPr>
            </w:pPr>
            <w:r>
              <w:rPr>
                <w:rFonts w:ascii="Times New Roman" w:eastAsia="Times New Roman" w:hAnsi="Times New Roman" w:cs="Times New Roman"/>
              </w:rPr>
              <w:t>Amazon web page has been loaded</w:t>
            </w:r>
          </w:p>
        </w:tc>
      </w:tr>
      <w:tr w:rsidR="00B60988">
        <w:trPr>
          <w:trHeight w:val="485"/>
        </w:trPr>
        <w:tc>
          <w:tcPr>
            <w:tcW w:w="4335" w:type="dxa"/>
            <w:tcBorders>
              <w:top w:val="nil"/>
              <w:left w:val="nil"/>
              <w:bottom w:val="nil"/>
              <w:right w:val="nil"/>
            </w:tcBorders>
            <w:tcMar>
              <w:top w:w="100" w:type="dxa"/>
              <w:left w:w="100" w:type="dxa"/>
              <w:bottom w:w="100" w:type="dxa"/>
              <w:right w:w="100" w:type="dxa"/>
            </w:tcMar>
          </w:tcPr>
          <w:p w:rsidR="00B60988" w:rsidRDefault="004A22C5">
            <w:pPr>
              <w:spacing w:before="240" w:after="240"/>
              <w:rPr>
                <w:rFonts w:ascii="Times New Roman" w:eastAsia="Times New Roman" w:hAnsi="Times New Roman" w:cs="Times New Roman"/>
              </w:rPr>
            </w:pPr>
            <w:r>
              <w:rPr>
                <w:rFonts w:ascii="Times New Roman" w:eastAsia="Times New Roman" w:hAnsi="Times New Roman" w:cs="Times New Roman"/>
              </w:rPr>
              <w:t>Exit conditions</w:t>
            </w:r>
          </w:p>
        </w:tc>
        <w:tc>
          <w:tcPr>
            <w:tcW w:w="4545" w:type="dxa"/>
            <w:tcBorders>
              <w:top w:val="nil"/>
              <w:left w:val="nil"/>
              <w:bottom w:val="nil"/>
              <w:right w:val="nil"/>
            </w:tcBorders>
            <w:tcMar>
              <w:top w:w="100" w:type="dxa"/>
              <w:left w:w="100" w:type="dxa"/>
              <w:bottom w:w="100" w:type="dxa"/>
              <w:right w:w="100" w:type="dxa"/>
            </w:tcMar>
          </w:tcPr>
          <w:p w:rsidR="00B60988" w:rsidRDefault="004A22C5">
            <w:pPr>
              <w:spacing w:before="240" w:after="240"/>
              <w:rPr>
                <w:rFonts w:ascii="Times New Roman" w:eastAsia="Times New Roman" w:hAnsi="Times New Roman" w:cs="Times New Roman"/>
              </w:rPr>
            </w:pPr>
            <w:r>
              <w:rPr>
                <w:rFonts w:ascii="Times New Roman" w:eastAsia="Times New Roman" w:hAnsi="Times New Roman" w:cs="Times New Roman"/>
              </w:rPr>
              <w:t>Search results page is displayed to the user</w:t>
            </w:r>
          </w:p>
        </w:tc>
      </w:tr>
      <w:tr w:rsidR="00B60988">
        <w:trPr>
          <w:trHeight w:val="770"/>
        </w:trPr>
        <w:tc>
          <w:tcPr>
            <w:tcW w:w="4335" w:type="dxa"/>
            <w:tcBorders>
              <w:top w:val="single" w:sz="8" w:space="0" w:color="7F7F7F"/>
              <w:left w:val="nil"/>
              <w:bottom w:val="single" w:sz="12" w:space="0" w:color="000000"/>
              <w:right w:val="nil"/>
            </w:tcBorders>
            <w:tcMar>
              <w:top w:w="100" w:type="dxa"/>
              <w:left w:w="100" w:type="dxa"/>
              <w:bottom w:w="100" w:type="dxa"/>
              <w:right w:w="100" w:type="dxa"/>
            </w:tcMar>
          </w:tcPr>
          <w:p w:rsidR="00B60988" w:rsidRDefault="004A22C5">
            <w:pPr>
              <w:spacing w:before="240" w:after="240"/>
              <w:rPr>
                <w:rFonts w:ascii="Times New Roman" w:eastAsia="Times New Roman" w:hAnsi="Times New Roman" w:cs="Times New Roman"/>
              </w:rPr>
            </w:pPr>
            <w:r>
              <w:rPr>
                <w:rFonts w:ascii="Times New Roman" w:eastAsia="Times New Roman" w:hAnsi="Times New Roman" w:cs="Times New Roman"/>
              </w:rPr>
              <w:t>Quality Requirements</w:t>
            </w:r>
          </w:p>
        </w:tc>
        <w:tc>
          <w:tcPr>
            <w:tcW w:w="4545" w:type="dxa"/>
            <w:tcBorders>
              <w:top w:val="single" w:sz="8" w:space="0" w:color="7F7F7F"/>
              <w:left w:val="nil"/>
              <w:bottom w:val="single" w:sz="12" w:space="0" w:color="000000"/>
              <w:right w:val="nil"/>
            </w:tcBorders>
            <w:tcMar>
              <w:top w:w="100" w:type="dxa"/>
              <w:left w:w="100" w:type="dxa"/>
              <w:bottom w:w="100" w:type="dxa"/>
              <w:right w:w="100" w:type="dxa"/>
            </w:tcMar>
          </w:tcPr>
          <w:p w:rsidR="00B60988" w:rsidRDefault="004A22C5">
            <w:pPr>
              <w:spacing w:before="240" w:after="240"/>
              <w:rPr>
                <w:rFonts w:ascii="Times New Roman" w:eastAsia="Times New Roman" w:hAnsi="Times New Roman" w:cs="Times New Roman"/>
              </w:rPr>
            </w:pPr>
            <w:r>
              <w:rPr>
                <w:rFonts w:ascii="Times New Roman" w:eastAsia="Times New Roman" w:hAnsi="Times New Roman" w:cs="Times New Roman"/>
              </w:rPr>
              <w:t>Results must be displayed in less than 3 seconds</w:t>
            </w:r>
          </w:p>
        </w:tc>
      </w:tr>
    </w:tbl>
    <w:p w:rsidR="00B60988" w:rsidRDefault="004A22C5">
      <w:pPr>
        <w:pStyle w:val="Heading2"/>
        <w:rPr>
          <w:rFonts w:ascii="Times New Roman" w:eastAsia="Times New Roman" w:hAnsi="Times New Roman" w:cs="Times New Roman"/>
          <w:b/>
        </w:rPr>
      </w:pPr>
      <w:r>
        <w:rPr>
          <w:rFonts w:ascii="Times New Roman" w:eastAsia="Times New Roman" w:hAnsi="Times New Roman" w:cs="Times New Roman"/>
          <w:b/>
        </w:rPr>
        <w:lastRenderedPageBreak/>
        <w:t>Dynamic model:</w:t>
      </w:r>
    </w:p>
    <w:p w:rsidR="00B60988" w:rsidRDefault="004A22C5">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Sequence diagram:</w:t>
      </w:r>
      <w:ins w:id="5" w:author="Dr. Yongming Tang" w:date="2020-11-16T12:03:00Z">
        <w:r w:rsidR="00CC45E8">
          <w:rPr>
            <w:rFonts w:ascii="Times New Roman" w:eastAsia="Times New Roman" w:hAnsi="Times New Roman" w:cs="Times New Roman"/>
            <w:b/>
            <w:sz w:val="28"/>
            <w:szCs w:val="28"/>
          </w:rPr>
          <w:t>//SearchProductWindow is Product.</w:t>
        </w:r>
      </w:ins>
      <w:r>
        <w:rPr>
          <w:rFonts w:ascii="Times New Roman" w:eastAsia="Times New Roman" w:hAnsi="Times New Roman" w:cs="Times New Roman"/>
          <w:b/>
          <w:noProof/>
          <w:sz w:val="28"/>
          <w:szCs w:val="28"/>
          <w:lang w:eastAsia="zh-CN"/>
        </w:rPr>
        <w:drawing>
          <wp:inline distT="114300" distB="114300" distL="114300" distR="114300">
            <wp:extent cx="5943600" cy="3314700"/>
            <wp:effectExtent l="0" t="0" r="0" b="0"/>
            <wp:docPr id="45"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4"/>
                    <a:srcRect/>
                    <a:stretch>
                      <a:fillRect/>
                    </a:stretch>
                  </pic:blipFill>
                  <pic:spPr>
                    <a:xfrm>
                      <a:off x="0" y="0"/>
                      <a:ext cx="5943600" cy="3314700"/>
                    </a:xfrm>
                    <a:prstGeom prst="rect">
                      <a:avLst/>
                    </a:prstGeom>
                    <a:ln/>
                  </pic:spPr>
                </pic:pic>
              </a:graphicData>
            </a:graphic>
          </wp:inline>
        </w:drawing>
      </w:r>
    </w:p>
    <w:p w:rsidR="00B60988" w:rsidRDefault="00B60988">
      <w:pPr>
        <w:rPr>
          <w:rFonts w:ascii="Times New Roman" w:eastAsia="Times New Roman" w:hAnsi="Times New Roman" w:cs="Times New Roman"/>
          <w:b/>
          <w:sz w:val="28"/>
          <w:szCs w:val="28"/>
        </w:rPr>
      </w:pPr>
    </w:p>
    <w:p w:rsidR="00B60988" w:rsidRDefault="00B60988">
      <w:pPr>
        <w:rPr>
          <w:rFonts w:ascii="Times New Roman" w:eastAsia="Times New Roman" w:hAnsi="Times New Roman" w:cs="Times New Roman"/>
          <w:b/>
          <w:sz w:val="28"/>
          <w:szCs w:val="28"/>
        </w:rPr>
      </w:pPr>
    </w:p>
    <w:p w:rsidR="00B60988" w:rsidRDefault="00B60988">
      <w:pPr>
        <w:rPr>
          <w:rFonts w:ascii="Times New Roman" w:eastAsia="Times New Roman" w:hAnsi="Times New Roman" w:cs="Times New Roman"/>
          <w:b/>
          <w:color w:val="2F5496"/>
          <w:sz w:val="26"/>
          <w:szCs w:val="26"/>
        </w:rPr>
      </w:pPr>
    </w:p>
    <w:p w:rsidR="00B60988" w:rsidRDefault="004A22C5">
      <w:pPr>
        <w:pStyle w:val="Heading1"/>
        <w:numPr>
          <w:ilvl w:val="0"/>
          <w:numId w:val="3"/>
        </w:numPr>
        <w:rPr>
          <w:rFonts w:ascii="Times New Roman" w:eastAsia="Times New Roman" w:hAnsi="Times New Roman" w:cs="Times New Roman"/>
          <w:sz w:val="28"/>
          <w:szCs w:val="28"/>
        </w:rPr>
      </w:pPr>
      <w:r>
        <w:rPr>
          <w:rFonts w:ascii="Times New Roman" w:eastAsia="Times New Roman" w:hAnsi="Times New Roman" w:cs="Times New Roman"/>
          <w:sz w:val="28"/>
          <w:szCs w:val="28"/>
        </w:rPr>
        <w:t>Customers are able to view a product.</w:t>
      </w:r>
    </w:p>
    <w:p w:rsidR="00B60988" w:rsidRDefault="00B60988">
      <w:pPr>
        <w:rPr>
          <w:rFonts w:ascii="Times New Roman" w:eastAsia="Times New Roman" w:hAnsi="Times New Roman" w:cs="Times New Roman"/>
        </w:rPr>
      </w:pPr>
    </w:p>
    <w:p w:rsidR="00B60988" w:rsidRDefault="004A22C5">
      <w:pPr>
        <w:pStyle w:val="Heading2"/>
        <w:rPr>
          <w:rFonts w:ascii="Times New Roman" w:eastAsia="Times New Roman" w:hAnsi="Times New Roman" w:cs="Times New Roman"/>
          <w:b/>
        </w:rPr>
      </w:pPr>
      <w:r>
        <w:rPr>
          <w:rFonts w:ascii="Times New Roman" w:eastAsia="Times New Roman" w:hAnsi="Times New Roman" w:cs="Times New Roman"/>
          <w:b/>
        </w:rPr>
        <w:t>Functional model:</w:t>
      </w:r>
    </w:p>
    <w:p w:rsidR="00B60988" w:rsidRDefault="00B60988">
      <w:pPr>
        <w:rPr>
          <w:rFonts w:ascii="Times New Roman" w:eastAsia="Times New Roman" w:hAnsi="Times New Roman" w:cs="Times New Roman"/>
        </w:rPr>
      </w:pPr>
    </w:p>
    <w:p w:rsidR="00B60988" w:rsidRDefault="004A22C5">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Scenarios: </w:t>
      </w:r>
    </w:p>
    <w:p w:rsidR="00B60988" w:rsidRDefault="004A22C5">
      <w:pPr>
        <w:spacing w:before="240" w:after="240"/>
        <w:rPr>
          <w:rFonts w:ascii="Times New Roman" w:eastAsia="Times New Roman" w:hAnsi="Times New Roman" w:cs="Times New Roman"/>
        </w:rPr>
      </w:pPr>
      <w:r>
        <w:rPr>
          <w:rFonts w:ascii="Times New Roman" w:eastAsia="Times New Roman" w:hAnsi="Times New Roman" w:cs="Times New Roman"/>
          <w:sz w:val="26"/>
          <w:szCs w:val="26"/>
        </w:rPr>
        <w:t>Functionality:</w:t>
      </w:r>
      <w:r>
        <w:rPr>
          <w:rFonts w:ascii="Times New Roman" w:eastAsia="Times New Roman" w:hAnsi="Times New Roman" w:cs="Times New Roman"/>
        </w:rPr>
        <w:t xml:space="preserve"> Customer view for a product by entering keywords in the search bar or through categories of products.</w:t>
      </w:r>
    </w:p>
    <w:p w:rsidR="00B60988" w:rsidRDefault="004A22C5">
      <w:pPr>
        <w:spacing w:before="240" w:after="240"/>
        <w:rPr>
          <w:rFonts w:ascii="Times New Roman" w:eastAsia="Times New Roman" w:hAnsi="Times New Roman" w:cs="Times New Roman"/>
          <w:u w:val="single"/>
        </w:rPr>
      </w:pPr>
      <w:r>
        <w:rPr>
          <w:rFonts w:ascii="Times New Roman" w:eastAsia="Times New Roman" w:hAnsi="Times New Roman" w:cs="Times New Roman"/>
          <w:sz w:val="26"/>
          <w:szCs w:val="26"/>
        </w:rPr>
        <w:t>Functionality name:</w:t>
      </w:r>
      <w:r>
        <w:rPr>
          <w:rFonts w:ascii="Times New Roman" w:eastAsia="Times New Roman" w:hAnsi="Times New Roman" w:cs="Times New Roman"/>
        </w:rPr>
        <w:t xml:space="preserve"> </w:t>
      </w:r>
      <w:r>
        <w:rPr>
          <w:rFonts w:ascii="Times New Roman" w:eastAsia="Times New Roman" w:hAnsi="Times New Roman" w:cs="Times New Roman"/>
          <w:u w:val="single"/>
        </w:rPr>
        <w:t>ViewProduct</w:t>
      </w:r>
    </w:p>
    <w:p w:rsidR="00B60988" w:rsidRDefault="004A22C5">
      <w:pPr>
        <w:spacing w:before="240" w:after="240"/>
        <w:rPr>
          <w:rFonts w:ascii="Times New Roman" w:eastAsia="Times New Roman" w:hAnsi="Times New Roman" w:cs="Times New Roman"/>
          <w:b/>
          <w:sz w:val="28"/>
          <w:szCs w:val="28"/>
        </w:rPr>
      </w:pPr>
      <w:r>
        <w:rPr>
          <w:rFonts w:ascii="Times New Roman" w:eastAsia="Times New Roman" w:hAnsi="Times New Roman" w:cs="Times New Roman"/>
          <w:sz w:val="26"/>
          <w:szCs w:val="26"/>
        </w:rPr>
        <w:t>Example 1:</w:t>
      </w:r>
      <w:r>
        <w:rPr>
          <w:rFonts w:ascii="Times New Roman" w:eastAsia="Times New Roman" w:hAnsi="Times New Roman" w:cs="Times New Roman"/>
        </w:rPr>
        <w:t xml:space="preserve"> Pragathi attempts to View for iPhone 7 plus by entering key word in the search bar. View Product displays complete details of the product.</w:t>
      </w:r>
    </w:p>
    <w:tbl>
      <w:tblPr>
        <w:tblStyle w:val="a3"/>
        <w:tblW w:w="8880" w:type="dxa"/>
        <w:tblBorders>
          <w:top w:val="nil"/>
          <w:left w:val="nil"/>
          <w:bottom w:val="nil"/>
          <w:right w:val="nil"/>
          <w:insideH w:val="nil"/>
          <w:insideV w:val="nil"/>
        </w:tblBorders>
        <w:tblLayout w:type="fixed"/>
        <w:tblLook w:val="0600" w:firstRow="0" w:lastRow="0" w:firstColumn="0" w:lastColumn="0" w:noHBand="1" w:noVBand="1"/>
      </w:tblPr>
      <w:tblGrid>
        <w:gridCol w:w="4365"/>
        <w:gridCol w:w="4515"/>
      </w:tblGrid>
      <w:tr w:rsidR="00B60988">
        <w:trPr>
          <w:trHeight w:val="770"/>
        </w:trPr>
        <w:tc>
          <w:tcPr>
            <w:tcW w:w="4365" w:type="dxa"/>
            <w:tcBorders>
              <w:top w:val="single" w:sz="12" w:space="0" w:color="000000"/>
              <w:left w:val="nil"/>
              <w:bottom w:val="single" w:sz="8" w:space="0" w:color="7F7F7F"/>
              <w:right w:val="nil"/>
            </w:tcBorders>
            <w:tcMar>
              <w:top w:w="100" w:type="dxa"/>
              <w:left w:w="100" w:type="dxa"/>
              <w:bottom w:w="100" w:type="dxa"/>
              <w:right w:w="100" w:type="dxa"/>
            </w:tcMar>
          </w:tcPr>
          <w:p w:rsidR="00B60988" w:rsidRDefault="004A22C5">
            <w:pPr>
              <w:spacing w:before="240" w:after="240"/>
              <w:rPr>
                <w:rFonts w:ascii="Times New Roman" w:eastAsia="Times New Roman" w:hAnsi="Times New Roman" w:cs="Times New Roman"/>
              </w:rPr>
            </w:pPr>
            <w:r>
              <w:rPr>
                <w:rFonts w:ascii="Times New Roman" w:eastAsia="Times New Roman" w:hAnsi="Times New Roman" w:cs="Times New Roman"/>
              </w:rPr>
              <w:t>Scenario name</w:t>
            </w:r>
          </w:p>
        </w:tc>
        <w:tc>
          <w:tcPr>
            <w:tcW w:w="4515" w:type="dxa"/>
            <w:tcBorders>
              <w:top w:val="single" w:sz="12" w:space="0" w:color="000000"/>
              <w:left w:val="nil"/>
              <w:bottom w:val="single" w:sz="8" w:space="0" w:color="7F7F7F"/>
              <w:right w:val="nil"/>
            </w:tcBorders>
            <w:tcMar>
              <w:top w:w="100" w:type="dxa"/>
              <w:left w:w="100" w:type="dxa"/>
              <w:bottom w:w="100" w:type="dxa"/>
              <w:right w:w="100" w:type="dxa"/>
            </w:tcMar>
          </w:tcPr>
          <w:p w:rsidR="00B60988" w:rsidRDefault="004A22C5">
            <w:pPr>
              <w:spacing w:before="240" w:after="240"/>
              <w:rPr>
                <w:rFonts w:ascii="Times New Roman" w:eastAsia="Times New Roman" w:hAnsi="Times New Roman" w:cs="Times New Roman"/>
                <w:u w:val="single"/>
              </w:rPr>
            </w:pPr>
            <w:r>
              <w:rPr>
                <w:rFonts w:ascii="Times New Roman" w:eastAsia="Times New Roman" w:hAnsi="Times New Roman" w:cs="Times New Roman"/>
                <w:u w:val="single"/>
              </w:rPr>
              <w:t>ViewProductDetails:ViewProduct</w:t>
            </w:r>
          </w:p>
          <w:p w:rsidR="00B60988" w:rsidRDefault="00B60988">
            <w:pPr>
              <w:spacing w:before="240" w:after="240"/>
              <w:rPr>
                <w:rFonts w:ascii="Times New Roman" w:eastAsia="Times New Roman" w:hAnsi="Times New Roman" w:cs="Times New Roman"/>
                <w:u w:val="single"/>
              </w:rPr>
            </w:pPr>
          </w:p>
        </w:tc>
      </w:tr>
      <w:tr w:rsidR="00B60988">
        <w:trPr>
          <w:trHeight w:val="1010"/>
        </w:trPr>
        <w:tc>
          <w:tcPr>
            <w:tcW w:w="4365" w:type="dxa"/>
            <w:tcBorders>
              <w:top w:val="nil"/>
              <w:left w:val="nil"/>
              <w:bottom w:val="single" w:sz="8" w:space="0" w:color="7F7F7F"/>
              <w:right w:val="nil"/>
            </w:tcBorders>
            <w:tcMar>
              <w:top w:w="100" w:type="dxa"/>
              <w:left w:w="100" w:type="dxa"/>
              <w:bottom w:w="100" w:type="dxa"/>
              <w:right w:w="100" w:type="dxa"/>
            </w:tcMar>
          </w:tcPr>
          <w:p w:rsidR="00B60988" w:rsidRDefault="004A22C5">
            <w:pPr>
              <w:spacing w:before="240" w:after="240"/>
              <w:rPr>
                <w:rFonts w:ascii="Times New Roman" w:eastAsia="Times New Roman" w:hAnsi="Times New Roman" w:cs="Times New Roman"/>
              </w:rPr>
            </w:pPr>
            <w:r>
              <w:rPr>
                <w:rFonts w:ascii="Times New Roman" w:eastAsia="Times New Roman" w:hAnsi="Times New Roman" w:cs="Times New Roman"/>
              </w:rPr>
              <w:lastRenderedPageBreak/>
              <w:t>Participating Actor instances</w:t>
            </w:r>
          </w:p>
        </w:tc>
        <w:tc>
          <w:tcPr>
            <w:tcW w:w="4515" w:type="dxa"/>
            <w:tcBorders>
              <w:top w:val="nil"/>
              <w:left w:val="nil"/>
              <w:bottom w:val="single" w:sz="8" w:space="0" w:color="7F7F7F"/>
              <w:right w:val="nil"/>
            </w:tcBorders>
            <w:tcMar>
              <w:top w:w="100" w:type="dxa"/>
              <w:left w:w="100" w:type="dxa"/>
              <w:bottom w:w="100" w:type="dxa"/>
              <w:right w:w="100" w:type="dxa"/>
            </w:tcMar>
          </w:tcPr>
          <w:p w:rsidR="00B60988" w:rsidRDefault="004A22C5">
            <w:pPr>
              <w:spacing w:before="240" w:after="240"/>
              <w:rPr>
                <w:rFonts w:ascii="Times New Roman" w:eastAsia="Times New Roman" w:hAnsi="Times New Roman" w:cs="Times New Roman"/>
                <w:u w:val="single"/>
              </w:rPr>
            </w:pPr>
            <w:r>
              <w:rPr>
                <w:rFonts w:ascii="Times New Roman" w:eastAsia="Times New Roman" w:hAnsi="Times New Roman" w:cs="Times New Roman"/>
                <w:u w:val="single"/>
              </w:rPr>
              <w:t>Pragathi:Customer</w:t>
            </w:r>
          </w:p>
          <w:p w:rsidR="00B60988" w:rsidRDefault="004A22C5">
            <w:pPr>
              <w:spacing w:before="240" w:after="240"/>
              <w:rPr>
                <w:rFonts w:ascii="Times New Roman" w:eastAsia="Times New Roman" w:hAnsi="Times New Roman" w:cs="Times New Roman"/>
              </w:rPr>
            </w:pPr>
            <w:r>
              <w:rPr>
                <w:rFonts w:ascii="Times New Roman" w:eastAsia="Times New Roman" w:hAnsi="Times New Roman" w:cs="Times New Roman"/>
              </w:rPr>
              <w:t xml:space="preserve"> </w:t>
            </w:r>
          </w:p>
        </w:tc>
      </w:tr>
      <w:tr w:rsidR="00B60988">
        <w:trPr>
          <w:trHeight w:val="2615"/>
        </w:trPr>
        <w:tc>
          <w:tcPr>
            <w:tcW w:w="4365" w:type="dxa"/>
            <w:tcBorders>
              <w:top w:val="nil"/>
              <w:left w:val="nil"/>
              <w:bottom w:val="single" w:sz="12" w:space="0" w:color="000000"/>
              <w:right w:val="nil"/>
            </w:tcBorders>
            <w:tcMar>
              <w:top w:w="100" w:type="dxa"/>
              <w:left w:w="100" w:type="dxa"/>
              <w:bottom w:w="100" w:type="dxa"/>
              <w:right w:w="100" w:type="dxa"/>
            </w:tcMar>
          </w:tcPr>
          <w:p w:rsidR="00B60988" w:rsidRDefault="004A22C5">
            <w:pPr>
              <w:spacing w:before="240" w:after="240"/>
              <w:rPr>
                <w:rFonts w:ascii="Times New Roman" w:eastAsia="Times New Roman" w:hAnsi="Times New Roman" w:cs="Times New Roman"/>
              </w:rPr>
            </w:pPr>
            <w:r>
              <w:rPr>
                <w:rFonts w:ascii="Times New Roman" w:eastAsia="Times New Roman" w:hAnsi="Times New Roman" w:cs="Times New Roman"/>
              </w:rPr>
              <w:t>Flow of Events</w:t>
            </w:r>
          </w:p>
        </w:tc>
        <w:tc>
          <w:tcPr>
            <w:tcW w:w="4515" w:type="dxa"/>
            <w:tcBorders>
              <w:top w:val="nil"/>
              <w:left w:val="nil"/>
              <w:bottom w:val="single" w:sz="12" w:space="0" w:color="000000"/>
              <w:right w:val="nil"/>
            </w:tcBorders>
            <w:tcMar>
              <w:top w:w="100" w:type="dxa"/>
              <w:left w:w="100" w:type="dxa"/>
              <w:bottom w:w="100" w:type="dxa"/>
              <w:right w:w="100" w:type="dxa"/>
            </w:tcMar>
          </w:tcPr>
          <w:p w:rsidR="00B60988" w:rsidRDefault="004A22C5">
            <w:pPr>
              <w:spacing w:before="240" w:after="240"/>
              <w:rPr>
                <w:rFonts w:ascii="Times New Roman" w:eastAsia="Times New Roman" w:hAnsi="Times New Roman" w:cs="Times New Roman"/>
              </w:rPr>
            </w:pPr>
            <w:r>
              <w:rPr>
                <w:rFonts w:ascii="Times New Roman" w:eastAsia="Times New Roman" w:hAnsi="Times New Roman" w:cs="Times New Roman"/>
              </w:rPr>
              <w:t>1. Pragathi clicked on “Apple iPhone 7 plus(128GB)” in the product page and pressed enter.</w:t>
            </w:r>
          </w:p>
          <w:p w:rsidR="00B60988" w:rsidRDefault="004A22C5">
            <w:pPr>
              <w:spacing w:before="240" w:after="240"/>
              <w:rPr>
                <w:rFonts w:ascii="Times New Roman" w:eastAsia="Times New Roman" w:hAnsi="Times New Roman" w:cs="Times New Roman"/>
              </w:rPr>
            </w:pPr>
            <w:r>
              <w:rPr>
                <w:rFonts w:ascii="Times New Roman" w:eastAsia="Times New Roman" w:hAnsi="Times New Roman" w:cs="Times New Roman"/>
              </w:rPr>
              <w:t xml:space="preserve">2.Complete details of iPhone 7 plus are shown by system as below. </w:t>
            </w:r>
          </w:p>
          <w:p w:rsidR="00B60988" w:rsidRDefault="004A22C5">
            <w:pPr>
              <w:spacing w:before="240" w:after="240"/>
              <w:rPr>
                <w:rFonts w:ascii="Times New Roman" w:eastAsia="Times New Roman" w:hAnsi="Times New Roman" w:cs="Times New Roman"/>
              </w:rPr>
            </w:pPr>
            <w:r>
              <w:rPr>
                <w:rFonts w:ascii="Times New Roman" w:eastAsia="Times New Roman" w:hAnsi="Times New Roman" w:cs="Times New Roman"/>
              </w:rPr>
              <w:t>Name: Apple iPhone 7 plus(128GB)</w:t>
            </w:r>
          </w:p>
          <w:p w:rsidR="00B60988" w:rsidRDefault="004A22C5">
            <w:pPr>
              <w:spacing w:before="240" w:after="240"/>
              <w:rPr>
                <w:rFonts w:ascii="Times New Roman" w:eastAsia="Times New Roman" w:hAnsi="Times New Roman" w:cs="Times New Roman"/>
              </w:rPr>
            </w:pPr>
            <w:r>
              <w:rPr>
                <w:rFonts w:ascii="Times New Roman" w:eastAsia="Times New Roman" w:hAnsi="Times New Roman" w:cs="Times New Roman"/>
              </w:rPr>
              <w:t>Price: $500.99</w:t>
            </w:r>
          </w:p>
          <w:p w:rsidR="00B60988" w:rsidRDefault="004A22C5">
            <w:pPr>
              <w:spacing w:before="240" w:after="240"/>
              <w:rPr>
                <w:rFonts w:ascii="Times New Roman" w:eastAsia="Times New Roman" w:hAnsi="Times New Roman" w:cs="Times New Roman"/>
              </w:rPr>
            </w:pPr>
            <w:r>
              <w:rPr>
                <w:rFonts w:ascii="Times New Roman" w:eastAsia="Times New Roman" w:hAnsi="Times New Roman" w:cs="Times New Roman"/>
              </w:rPr>
              <w:t>Color: Silver</w:t>
            </w:r>
          </w:p>
          <w:p w:rsidR="00B60988" w:rsidRDefault="004A22C5">
            <w:pPr>
              <w:spacing w:before="240" w:after="240"/>
              <w:rPr>
                <w:rFonts w:ascii="Times New Roman" w:eastAsia="Times New Roman" w:hAnsi="Times New Roman" w:cs="Times New Roman"/>
              </w:rPr>
            </w:pPr>
            <w:r>
              <w:rPr>
                <w:rFonts w:ascii="Times New Roman" w:eastAsia="Times New Roman" w:hAnsi="Times New Roman" w:cs="Times New Roman"/>
              </w:rPr>
              <w:t>Display: 5.5 inches</w:t>
            </w:r>
          </w:p>
        </w:tc>
      </w:tr>
    </w:tbl>
    <w:p w:rsidR="00B60988" w:rsidRDefault="00B60988">
      <w:pPr>
        <w:spacing w:before="240" w:after="240"/>
        <w:rPr>
          <w:rFonts w:ascii="Times New Roman" w:eastAsia="Times New Roman" w:hAnsi="Times New Roman" w:cs="Times New Roman"/>
          <w:b/>
          <w:sz w:val="28"/>
          <w:szCs w:val="28"/>
        </w:rPr>
      </w:pPr>
    </w:p>
    <w:p w:rsidR="00B60988" w:rsidRDefault="004A22C5">
      <w:pPr>
        <w:spacing w:before="240" w:after="240"/>
        <w:rPr>
          <w:rFonts w:ascii="Times New Roman" w:eastAsia="Times New Roman" w:hAnsi="Times New Roman" w:cs="Times New Roman"/>
        </w:rPr>
      </w:pPr>
      <w:r>
        <w:rPr>
          <w:rFonts w:ascii="Times New Roman" w:eastAsia="Times New Roman" w:hAnsi="Times New Roman" w:cs="Times New Roman"/>
          <w:sz w:val="26"/>
          <w:szCs w:val="26"/>
        </w:rPr>
        <w:t>Example 2:</w:t>
      </w:r>
      <w:r>
        <w:rPr>
          <w:rFonts w:ascii="Times New Roman" w:eastAsia="Times New Roman" w:hAnsi="Times New Roman" w:cs="Times New Roman"/>
        </w:rPr>
        <w:t xml:space="preserve"> View Product displays no details found for the product searched.</w:t>
      </w:r>
    </w:p>
    <w:p w:rsidR="00B60988" w:rsidRDefault="00B60988">
      <w:pPr>
        <w:rPr>
          <w:rFonts w:ascii="Times New Roman" w:eastAsia="Times New Roman" w:hAnsi="Times New Roman" w:cs="Times New Roman"/>
          <w:b/>
          <w:sz w:val="28"/>
          <w:szCs w:val="28"/>
        </w:rPr>
      </w:pPr>
    </w:p>
    <w:tbl>
      <w:tblPr>
        <w:tblStyle w:val="a4"/>
        <w:tblW w:w="8880" w:type="dxa"/>
        <w:tblBorders>
          <w:top w:val="nil"/>
          <w:left w:val="nil"/>
          <w:bottom w:val="nil"/>
          <w:right w:val="nil"/>
          <w:insideH w:val="nil"/>
          <w:insideV w:val="nil"/>
        </w:tblBorders>
        <w:tblLayout w:type="fixed"/>
        <w:tblLook w:val="0600" w:firstRow="0" w:lastRow="0" w:firstColumn="0" w:lastColumn="0" w:noHBand="1" w:noVBand="1"/>
      </w:tblPr>
      <w:tblGrid>
        <w:gridCol w:w="4365"/>
        <w:gridCol w:w="4515"/>
      </w:tblGrid>
      <w:tr w:rsidR="00B60988">
        <w:trPr>
          <w:trHeight w:val="770"/>
        </w:trPr>
        <w:tc>
          <w:tcPr>
            <w:tcW w:w="4365" w:type="dxa"/>
            <w:tcBorders>
              <w:top w:val="single" w:sz="12" w:space="0" w:color="000000"/>
              <w:left w:val="nil"/>
              <w:bottom w:val="single" w:sz="8" w:space="0" w:color="7F7F7F"/>
              <w:right w:val="nil"/>
            </w:tcBorders>
            <w:tcMar>
              <w:top w:w="100" w:type="dxa"/>
              <w:left w:w="100" w:type="dxa"/>
              <w:bottom w:w="100" w:type="dxa"/>
              <w:right w:w="100" w:type="dxa"/>
            </w:tcMar>
          </w:tcPr>
          <w:p w:rsidR="00B60988" w:rsidRDefault="004A22C5">
            <w:pPr>
              <w:spacing w:before="240" w:after="240"/>
              <w:rPr>
                <w:rFonts w:ascii="Times New Roman" w:eastAsia="Times New Roman" w:hAnsi="Times New Roman" w:cs="Times New Roman"/>
              </w:rPr>
            </w:pPr>
            <w:r>
              <w:rPr>
                <w:rFonts w:ascii="Times New Roman" w:eastAsia="Times New Roman" w:hAnsi="Times New Roman" w:cs="Times New Roman"/>
              </w:rPr>
              <w:t>Scenario name</w:t>
            </w:r>
          </w:p>
        </w:tc>
        <w:tc>
          <w:tcPr>
            <w:tcW w:w="4515" w:type="dxa"/>
            <w:tcBorders>
              <w:top w:val="single" w:sz="12" w:space="0" w:color="000000"/>
              <w:left w:val="nil"/>
              <w:bottom w:val="single" w:sz="8" w:space="0" w:color="7F7F7F"/>
              <w:right w:val="nil"/>
            </w:tcBorders>
            <w:tcMar>
              <w:top w:w="100" w:type="dxa"/>
              <w:left w:w="100" w:type="dxa"/>
              <w:bottom w:w="100" w:type="dxa"/>
              <w:right w:w="100" w:type="dxa"/>
            </w:tcMar>
          </w:tcPr>
          <w:p w:rsidR="00B60988" w:rsidRDefault="004A22C5">
            <w:pPr>
              <w:spacing w:before="240" w:after="240"/>
              <w:rPr>
                <w:rFonts w:ascii="Times New Roman" w:eastAsia="Times New Roman" w:hAnsi="Times New Roman" w:cs="Times New Roman"/>
                <w:u w:val="single"/>
              </w:rPr>
            </w:pPr>
            <w:r>
              <w:rPr>
                <w:rFonts w:ascii="Times New Roman" w:eastAsia="Times New Roman" w:hAnsi="Times New Roman" w:cs="Times New Roman"/>
                <w:u w:val="single"/>
              </w:rPr>
              <w:t>NoDetailsFound:ViewProduct</w:t>
            </w:r>
          </w:p>
          <w:p w:rsidR="00B60988" w:rsidRDefault="00B60988">
            <w:pPr>
              <w:spacing w:before="240" w:after="240"/>
              <w:rPr>
                <w:rFonts w:ascii="Times New Roman" w:eastAsia="Times New Roman" w:hAnsi="Times New Roman" w:cs="Times New Roman"/>
                <w:u w:val="single"/>
              </w:rPr>
            </w:pPr>
          </w:p>
        </w:tc>
      </w:tr>
      <w:tr w:rsidR="00B60988">
        <w:trPr>
          <w:trHeight w:val="1010"/>
        </w:trPr>
        <w:tc>
          <w:tcPr>
            <w:tcW w:w="4365" w:type="dxa"/>
            <w:tcBorders>
              <w:top w:val="nil"/>
              <w:left w:val="nil"/>
              <w:bottom w:val="single" w:sz="8" w:space="0" w:color="7F7F7F"/>
              <w:right w:val="nil"/>
            </w:tcBorders>
            <w:tcMar>
              <w:top w:w="100" w:type="dxa"/>
              <w:left w:w="100" w:type="dxa"/>
              <w:bottom w:w="100" w:type="dxa"/>
              <w:right w:w="100" w:type="dxa"/>
            </w:tcMar>
          </w:tcPr>
          <w:p w:rsidR="00B60988" w:rsidRDefault="004A22C5">
            <w:pPr>
              <w:spacing w:before="240" w:after="240"/>
              <w:rPr>
                <w:rFonts w:ascii="Times New Roman" w:eastAsia="Times New Roman" w:hAnsi="Times New Roman" w:cs="Times New Roman"/>
              </w:rPr>
            </w:pPr>
            <w:r>
              <w:rPr>
                <w:rFonts w:ascii="Times New Roman" w:eastAsia="Times New Roman" w:hAnsi="Times New Roman" w:cs="Times New Roman"/>
              </w:rPr>
              <w:t>Participating Actor instances</w:t>
            </w:r>
          </w:p>
        </w:tc>
        <w:tc>
          <w:tcPr>
            <w:tcW w:w="4515" w:type="dxa"/>
            <w:tcBorders>
              <w:top w:val="nil"/>
              <w:left w:val="nil"/>
              <w:bottom w:val="single" w:sz="8" w:space="0" w:color="7F7F7F"/>
              <w:right w:val="nil"/>
            </w:tcBorders>
            <w:tcMar>
              <w:top w:w="100" w:type="dxa"/>
              <w:left w:w="100" w:type="dxa"/>
              <w:bottom w:w="100" w:type="dxa"/>
              <w:right w:w="100" w:type="dxa"/>
            </w:tcMar>
          </w:tcPr>
          <w:p w:rsidR="00B60988" w:rsidRDefault="004A22C5">
            <w:pPr>
              <w:spacing w:before="240" w:after="240"/>
              <w:rPr>
                <w:rFonts w:ascii="Times New Roman" w:eastAsia="Times New Roman" w:hAnsi="Times New Roman" w:cs="Times New Roman"/>
                <w:u w:val="single"/>
              </w:rPr>
            </w:pPr>
            <w:r>
              <w:rPr>
                <w:rFonts w:ascii="Times New Roman" w:eastAsia="Times New Roman" w:hAnsi="Times New Roman" w:cs="Times New Roman"/>
                <w:u w:val="single"/>
              </w:rPr>
              <w:t>Pragathi:Customer</w:t>
            </w:r>
          </w:p>
          <w:p w:rsidR="00B60988" w:rsidRDefault="004A22C5">
            <w:pPr>
              <w:spacing w:before="240" w:after="240"/>
              <w:rPr>
                <w:rFonts w:ascii="Times New Roman" w:eastAsia="Times New Roman" w:hAnsi="Times New Roman" w:cs="Times New Roman"/>
              </w:rPr>
            </w:pPr>
            <w:r>
              <w:rPr>
                <w:rFonts w:ascii="Times New Roman" w:eastAsia="Times New Roman" w:hAnsi="Times New Roman" w:cs="Times New Roman"/>
              </w:rPr>
              <w:t xml:space="preserve"> </w:t>
            </w:r>
          </w:p>
        </w:tc>
      </w:tr>
      <w:tr w:rsidR="00B60988">
        <w:trPr>
          <w:trHeight w:val="2615"/>
        </w:trPr>
        <w:tc>
          <w:tcPr>
            <w:tcW w:w="4365" w:type="dxa"/>
            <w:tcBorders>
              <w:top w:val="nil"/>
              <w:left w:val="nil"/>
              <w:bottom w:val="single" w:sz="12" w:space="0" w:color="000000"/>
              <w:right w:val="nil"/>
            </w:tcBorders>
            <w:tcMar>
              <w:top w:w="100" w:type="dxa"/>
              <w:left w:w="100" w:type="dxa"/>
              <w:bottom w:w="100" w:type="dxa"/>
              <w:right w:w="100" w:type="dxa"/>
            </w:tcMar>
          </w:tcPr>
          <w:p w:rsidR="00B60988" w:rsidRDefault="004A22C5">
            <w:pPr>
              <w:spacing w:before="240" w:after="240"/>
              <w:rPr>
                <w:rFonts w:ascii="Times New Roman" w:eastAsia="Times New Roman" w:hAnsi="Times New Roman" w:cs="Times New Roman"/>
              </w:rPr>
            </w:pPr>
            <w:r>
              <w:rPr>
                <w:rFonts w:ascii="Times New Roman" w:eastAsia="Times New Roman" w:hAnsi="Times New Roman" w:cs="Times New Roman"/>
              </w:rPr>
              <w:lastRenderedPageBreak/>
              <w:t>Flow of Events</w:t>
            </w:r>
          </w:p>
        </w:tc>
        <w:tc>
          <w:tcPr>
            <w:tcW w:w="4515" w:type="dxa"/>
            <w:tcBorders>
              <w:top w:val="nil"/>
              <w:left w:val="nil"/>
              <w:bottom w:val="single" w:sz="12" w:space="0" w:color="000000"/>
              <w:right w:val="nil"/>
            </w:tcBorders>
            <w:tcMar>
              <w:top w:w="100" w:type="dxa"/>
              <w:left w:w="100" w:type="dxa"/>
              <w:bottom w:w="100" w:type="dxa"/>
              <w:right w:w="100" w:type="dxa"/>
            </w:tcMar>
          </w:tcPr>
          <w:p w:rsidR="00B60988" w:rsidRDefault="004A22C5">
            <w:pPr>
              <w:spacing w:before="240" w:after="240"/>
              <w:rPr>
                <w:rFonts w:ascii="Times New Roman" w:eastAsia="Times New Roman" w:hAnsi="Times New Roman" w:cs="Times New Roman"/>
              </w:rPr>
            </w:pPr>
            <w:r>
              <w:rPr>
                <w:rFonts w:ascii="Times New Roman" w:eastAsia="Times New Roman" w:hAnsi="Times New Roman" w:cs="Times New Roman"/>
              </w:rPr>
              <w:t>1. Pragathi clicked on “Apple iPhone 7 plus(128GB)” in the product page and pressed enter.</w:t>
            </w:r>
          </w:p>
          <w:p w:rsidR="00B60988" w:rsidRDefault="004A22C5">
            <w:pPr>
              <w:spacing w:before="240" w:after="240"/>
              <w:rPr>
                <w:rFonts w:ascii="Times New Roman" w:eastAsia="Times New Roman" w:hAnsi="Times New Roman" w:cs="Times New Roman"/>
              </w:rPr>
            </w:pPr>
            <w:r>
              <w:rPr>
                <w:rFonts w:ascii="Times New Roman" w:eastAsia="Times New Roman" w:hAnsi="Times New Roman" w:cs="Times New Roman"/>
              </w:rPr>
              <w:t xml:space="preserve">2.Complete details of iPhone 7 plus are shown by system as below. </w:t>
            </w:r>
          </w:p>
          <w:p w:rsidR="00B60988" w:rsidRDefault="004A22C5">
            <w:pPr>
              <w:spacing w:before="240" w:after="240"/>
              <w:rPr>
                <w:rFonts w:ascii="Times New Roman" w:eastAsia="Times New Roman" w:hAnsi="Times New Roman" w:cs="Times New Roman"/>
              </w:rPr>
            </w:pPr>
            <w:r>
              <w:rPr>
                <w:rFonts w:ascii="Times New Roman" w:eastAsia="Times New Roman" w:hAnsi="Times New Roman" w:cs="Times New Roman"/>
              </w:rPr>
              <w:t>Name: Apple iPhone 7 plus(128GB)</w:t>
            </w:r>
          </w:p>
          <w:p w:rsidR="00B60988" w:rsidRDefault="004A22C5">
            <w:pPr>
              <w:spacing w:before="240" w:after="240"/>
              <w:rPr>
                <w:rFonts w:ascii="Times New Roman" w:eastAsia="Times New Roman" w:hAnsi="Times New Roman" w:cs="Times New Roman"/>
              </w:rPr>
            </w:pPr>
            <w:r>
              <w:rPr>
                <w:rFonts w:ascii="Times New Roman" w:eastAsia="Times New Roman" w:hAnsi="Times New Roman" w:cs="Times New Roman"/>
              </w:rPr>
              <w:t>Price: $500.99</w:t>
            </w:r>
          </w:p>
          <w:p w:rsidR="00B60988" w:rsidRDefault="004A22C5">
            <w:pPr>
              <w:spacing w:before="240" w:after="240"/>
              <w:rPr>
                <w:rFonts w:ascii="Times New Roman" w:eastAsia="Times New Roman" w:hAnsi="Times New Roman" w:cs="Times New Roman"/>
              </w:rPr>
            </w:pPr>
            <w:r>
              <w:rPr>
                <w:rFonts w:ascii="Times New Roman" w:eastAsia="Times New Roman" w:hAnsi="Times New Roman" w:cs="Times New Roman"/>
              </w:rPr>
              <w:t>Color: Silver</w:t>
            </w:r>
          </w:p>
          <w:p w:rsidR="00B60988" w:rsidRDefault="004A22C5">
            <w:pPr>
              <w:spacing w:before="240" w:after="240"/>
              <w:rPr>
                <w:rFonts w:ascii="Times New Roman" w:eastAsia="Times New Roman" w:hAnsi="Times New Roman" w:cs="Times New Roman"/>
              </w:rPr>
            </w:pPr>
            <w:r>
              <w:rPr>
                <w:rFonts w:ascii="Times New Roman" w:eastAsia="Times New Roman" w:hAnsi="Times New Roman" w:cs="Times New Roman"/>
              </w:rPr>
              <w:t>Display: 5.5 inches</w:t>
            </w:r>
          </w:p>
        </w:tc>
      </w:tr>
    </w:tbl>
    <w:p w:rsidR="00B60988" w:rsidRDefault="00B60988">
      <w:pPr>
        <w:rPr>
          <w:rFonts w:ascii="Times New Roman" w:eastAsia="Times New Roman" w:hAnsi="Times New Roman" w:cs="Times New Roman"/>
        </w:rPr>
      </w:pPr>
    </w:p>
    <w:p w:rsidR="00B60988" w:rsidRDefault="004A22C5">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Initial use cases: </w:t>
      </w:r>
    </w:p>
    <w:p w:rsidR="00B60988" w:rsidRDefault="00B60988">
      <w:pPr>
        <w:rPr>
          <w:rFonts w:ascii="Times New Roman" w:eastAsia="Times New Roman" w:hAnsi="Times New Roman" w:cs="Times New Roman"/>
          <w:b/>
          <w:sz w:val="28"/>
          <w:szCs w:val="28"/>
        </w:rPr>
      </w:pPr>
    </w:p>
    <w:p w:rsidR="00B60988" w:rsidRDefault="00B60988">
      <w:pPr>
        <w:rPr>
          <w:rFonts w:ascii="Times New Roman" w:eastAsia="Times New Roman" w:hAnsi="Times New Roman" w:cs="Times New Roman"/>
          <w:b/>
          <w:sz w:val="28"/>
          <w:szCs w:val="28"/>
        </w:rPr>
      </w:pPr>
    </w:p>
    <w:tbl>
      <w:tblPr>
        <w:tblStyle w:val="a5"/>
        <w:tblW w:w="8880" w:type="dxa"/>
        <w:tblBorders>
          <w:top w:val="nil"/>
          <w:left w:val="nil"/>
          <w:bottom w:val="nil"/>
          <w:right w:val="nil"/>
          <w:insideH w:val="nil"/>
          <w:insideV w:val="nil"/>
        </w:tblBorders>
        <w:tblLayout w:type="fixed"/>
        <w:tblLook w:val="0600" w:firstRow="0" w:lastRow="0" w:firstColumn="0" w:lastColumn="0" w:noHBand="1" w:noVBand="1"/>
      </w:tblPr>
      <w:tblGrid>
        <w:gridCol w:w="4425"/>
        <w:gridCol w:w="4455"/>
      </w:tblGrid>
      <w:tr w:rsidR="00B60988">
        <w:trPr>
          <w:trHeight w:val="485"/>
        </w:trPr>
        <w:tc>
          <w:tcPr>
            <w:tcW w:w="4425" w:type="dxa"/>
            <w:tcBorders>
              <w:top w:val="single" w:sz="12" w:space="0" w:color="000000"/>
              <w:left w:val="nil"/>
              <w:bottom w:val="single" w:sz="8" w:space="0" w:color="7F7F7F"/>
              <w:right w:val="nil"/>
            </w:tcBorders>
            <w:tcMar>
              <w:top w:w="100" w:type="dxa"/>
              <w:left w:w="100" w:type="dxa"/>
              <w:bottom w:w="100" w:type="dxa"/>
              <w:right w:w="100" w:type="dxa"/>
            </w:tcMar>
          </w:tcPr>
          <w:p w:rsidR="00B60988" w:rsidRDefault="004A22C5">
            <w:pPr>
              <w:spacing w:before="240" w:after="240"/>
              <w:rPr>
                <w:rFonts w:ascii="Times New Roman" w:eastAsia="Times New Roman" w:hAnsi="Times New Roman" w:cs="Times New Roman"/>
              </w:rPr>
            </w:pPr>
            <w:r>
              <w:rPr>
                <w:rFonts w:ascii="Times New Roman" w:eastAsia="Times New Roman" w:hAnsi="Times New Roman" w:cs="Times New Roman"/>
              </w:rPr>
              <w:t>Use case name</w:t>
            </w:r>
          </w:p>
        </w:tc>
        <w:tc>
          <w:tcPr>
            <w:tcW w:w="4455" w:type="dxa"/>
            <w:tcBorders>
              <w:top w:val="single" w:sz="12" w:space="0" w:color="000000"/>
              <w:left w:val="nil"/>
              <w:bottom w:val="single" w:sz="8" w:space="0" w:color="7F7F7F"/>
              <w:right w:val="nil"/>
            </w:tcBorders>
            <w:tcMar>
              <w:top w:w="100" w:type="dxa"/>
              <w:left w:w="100" w:type="dxa"/>
              <w:bottom w:w="100" w:type="dxa"/>
              <w:right w:w="100" w:type="dxa"/>
            </w:tcMar>
          </w:tcPr>
          <w:p w:rsidR="00B60988" w:rsidRDefault="004A22C5">
            <w:pPr>
              <w:spacing w:before="240" w:after="240"/>
              <w:rPr>
                <w:rFonts w:ascii="Times New Roman" w:eastAsia="Times New Roman" w:hAnsi="Times New Roman" w:cs="Times New Roman"/>
              </w:rPr>
            </w:pPr>
            <w:r>
              <w:rPr>
                <w:rFonts w:ascii="Times New Roman" w:eastAsia="Times New Roman" w:hAnsi="Times New Roman" w:cs="Times New Roman"/>
              </w:rPr>
              <w:t>ViewProduct</w:t>
            </w:r>
          </w:p>
        </w:tc>
      </w:tr>
      <w:tr w:rsidR="00B60988">
        <w:trPr>
          <w:trHeight w:val="485"/>
        </w:trPr>
        <w:tc>
          <w:tcPr>
            <w:tcW w:w="4425" w:type="dxa"/>
            <w:tcBorders>
              <w:top w:val="nil"/>
              <w:left w:val="nil"/>
              <w:bottom w:val="single" w:sz="8" w:space="0" w:color="7F7F7F"/>
              <w:right w:val="nil"/>
            </w:tcBorders>
            <w:tcMar>
              <w:top w:w="100" w:type="dxa"/>
              <w:left w:w="100" w:type="dxa"/>
              <w:bottom w:w="100" w:type="dxa"/>
              <w:right w:w="100" w:type="dxa"/>
            </w:tcMar>
          </w:tcPr>
          <w:p w:rsidR="00B60988" w:rsidRDefault="004A22C5">
            <w:pPr>
              <w:spacing w:before="240" w:after="240"/>
              <w:rPr>
                <w:rFonts w:ascii="Times New Roman" w:eastAsia="Times New Roman" w:hAnsi="Times New Roman" w:cs="Times New Roman"/>
              </w:rPr>
            </w:pPr>
            <w:r>
              <w:rPr>
                <w:rFonts w:ascii="Times New Roman" w:eastAsia="Times New Roman" w:hAnsi="Times New Roman" w:cs="Times New Roman"/>
              </w:rPr>
              <w:t>Participating Actor</w:t>
            </w:r>
          </w:p>
        </w:tc>
        <w:tc>
          <w:tcPr>
            <w:tcW w:w="4455" w:type="dxa"/>
            <w:tcBorders>
              <w:top w:val="nil"/>
              <w:left w:val="nil"/>
              <w:bottom w:val="single" w:sz="8" w:space="0" w:color="7F7F7F"/>
              <w:right w:val="nil"/>
            </w:tcBorders>
            <w:tcMar>
              <w:top w:w="100" w:type="dxa"/>
              <w:left w:w="100" w:type="dxa"/>
              <w:bottom w:w="100" w:type="dxa"/>
              <w:right w:w="100" w:type="dxa"/>
            </w:tcMar>
          </w:tcPr>
          <w:p w:rsidR="00B60988" w:rsidRDefault="004A22C5">
            <w:pPr>
              <w:spacing w:before="240" w:after="240"/>
              <w:rPr>
                <w:rFonts w:ascii="Times New Roman" w:eastAsia="Times New Roman" w:hAnsi="Times New Roman" w:cs="Times New Roman"/>
              </w:rPr>
            </w:pPr>
            <w:r>
              <w:rPr>
                <w:rFonts w:ascii="Times New Roman" w:eastAsia="Times New Roman" w:hAnsi="Times New Roman" w:cs="Times New Roman"/>
              </w:rPr>
              <w:t>Initiated by Customer</w:t>
            </w:r>
          </w:p>
        </w:tc>
      </w:tr>
      <w:tr w:rsidR="00B60988">
        <w:trPr>
          <w:trHeight w:val="2870"/>
        </w:trPr>
        <w:tc>
          <w:tcPr>
            <w:tcW w:w="4425" w:type="dxa"/>
            <w:tcBorders>
              <w:top w:val="nil"/>
              <w:left w:val="nil"/>
              <w:bottom w:val="nil"/>
              <w:right w:val="nil"/>
            </w:tcBorders>
            <w:tcMar>
              <w:top w:w="100" w:type="dxa"/>
              <w:left w:w="100" w:type="dxa"/>
              <w:bottom w:w="100" w:type="dxa"/>
              <w:right w:w="100" w:type="dxa"/>
            </w:tcMar>
          </w:tcPr>
          <w:p w:rsidR="00B60988" w:rsidRDefault="004A22C5">
            <w:pPr>
              <w:spacing w:before="240" w:after="240"/>
              <w:rPr>
                <w:rFonts w:ascii="Times New Roman" w:eastAsia="Times New Roman" w:hAnsi="Times New Roman" w:cs="Times New Roman"/>
              </w:rPr>
            </w:pPr>
            <w:r>
              <w:rPr>
                <w:rFonts w:ascii="Times New Roman" w:eastAsia="Times New Roman" w:hAnsi="Times New Roman" w:cs="Times New Roman"/>
              </w:rPr>
              <w:t>Flow of Events</w:t>
            </w:r>
          </w:p>
        </w:tc>
        <w:tc>
          <w:tcPr>
            <w:tcW w:w="4455" w:type="dxa"/>
            <w:tcBorders>
              <w:top w:val="nil"/>
              <w:left w:val="nil"/>
              <w:bottom w:val="nil"/>
              <w:right w:val="nil"/>
            </w:tcBorders>
            <w:tcMar>
              <w:top w:w="100" w:type="dxa"/>
              <w:left w:w="100" w:type="dxa"/>
              <w:bottom w:w="100" w:type="dxa"/>
              <w:right w:w="100" w:type="dxa"/>
            </w:tcMar>
          </w:tcPr>
          <w:p w:rsidR="00B60988" w:rsidRDefault="004A22C5">
            <w:pPr>
              <w:spacing w:before="240" w:after="240"/>
              <w:rPr>
                <w:rFonts w:ascii="Times New Roman" w:eastAsia="Times New Roman" w:hAnsi="Times New Roman" w:cs="Times New Roman"/>
              </w:rPr>
            </w:pPr>
            <w:r>
              <w:rPr>
                <w:rFonts w:ascii="Times New Roman" w:eastAsia="Times New Roman" w:hAnsi="Times New Roman" w:cs="Times New Roman"/>
              </w:rPr>
              <w:t>1. Customers click the “View Product” in the search bar and press enter or the search icon.</w:t>
            </w:r>
          </w:p>
          <w:p w:rsidR="00B60988" w:rsidRDefault="004A22C5">
            <w:pPr>
              <w:spacing w:before="240" w:after="240"/>
              <w:rPr>
                <w:rFonts w:ascii="Times New Roman" w:eastAsia="Times New Roman" w:hAnsi="Times New Roman" w:cs="Times New Roman"/>
              </w:rPr>
            </w:pPr>
            <w:r>
              <w:rPr>
                <w:rFonts w:ascii="Times New Roman" w:eastAsia="Times New Roman" w:hAnsi="Times New Roman" w:cs="Times New Roman"/>
              </w:rPr>
              <w:t>2.List of results will be displayed or no details found is displayed.</w:t>
            </w:r>
          </w:p>
        </w:tc>
      </w:tr>
      <w:tr w:rsidR="00B60988">
        <w:trPr>
          <w:trHeight w:val="485"/>
        </w:trPr>
        <w:tc>
          <w:tcPr>
            <w:tcW w:w="4425" w:type="dxa"/>
            <w:tcBorders>
              <w:top w:val="single" w:sz="8" w:space="0" w:color="7F7F7F"/>
              <w:left w:val="nil"/>
              <w:bottom w:val="single" w:sz="8" w:space="0" w:color="7F7F7F"/>
              <w:right w:val="nil"/>
            </w:tcBorders>
            <w:tcMar>
              <w:top w:w="100" w:type="dxa"/>
              <w:left w:w="100" w:type="dxa"/>
              <w:bottom w:w="100" w:type="dxa"/>
              <w:right w:w="100" w:type="dxa"/>
            </w:tcMar>
          </w:tcPr>
          <w:p w:rsidR="00B60988" w:rsidRDefault="004A22C5">
            <w:pPr>
              <w:spacing w:before="240" w:after="240"/>
              <w:rPr>
                <w:rFonts w:ascii="Times New Roman" w:eastAsia="Times New Roman" w:hAnsi="Times New Roman" w:cs="Times New Roman"/>
              </w:rPr>
            </w:pPr>
            <w:r>
              <w:rPr>
                <w:rFonts w:ascii="Times New Roman" w:eastAsia="Times New Roman" w:hAnsi="Times New Roman" w:cs="Times New Roman"/>
              </w:rPr>
              <w:t>Entry conditions</w:t>
            </w:r>
          </w:p>
        </w:tc>
        <w:tc>
          <w:tcPr>
            <w:tcW w:w="4455" w:type="dxa"/>
            <w:tcBorders>
              <w:top w:val="single" w:sz="8" w:space="0" w:color="7F7F7F"/>
              <w:left w:val="nil"/>
              <w:bottom w:val="single" w:sz="8" w:space="0" w:color="7F7F7F"/>
              <w:right w:val="nil"/>
            </w:tcBorders>
            <w:tcMar>
              <w:top w:w="100" w:type="dxa"/>
              <w:left w:w="100" w:type="dxa"/>
              <w:bottom w:w="100" w:type="dxa"/>
              <w:right w:w="100" w:type="dxa"/>
            </w:tcMar>
          </w:tcPr>
          <w:p w:rsidR="00B60988" w:rsidRDefault="004A22C5">
            <w:pPr>
              <w:spacing w:before="240" w:after="240"/>
              <w:rPr>
                <w:rFonts w:ascii="Times New Roman" w:eastAsia="Times New Roman" w:hAnsi="Times New Roman" w:cs="Times New Roman"/>
              </w:rPr>
            </w:pPr>
            <w:r>
              <w:rPr>
                <w:rFonts w:ascii="Times New Roman" w:eastAsia="Times New Roman" w:hAnsi="Times New Roman" w:cs="Times New Roman"/>
              </w:rPr>
              <w:t>Amazon web page has been loaded, product is in stock</w:t>
            </w:r>
          </w:p>
        </w:tc>
      </w:tr>
      <w:tr w:rsidR="00B60988">
        <w:trPr>
          <w:trHeight w:val="770"/>
        </w:trPr>
        <w:tc>
          <w:tcPr>
            <w:tcW w:w="4425" w:type="dxa"/>
            <w:tcBorders>
              <w:top w:val="nil"/>
              <w:left w:val="nil"/>
              <w:bottom w:val="nil"/>
              <w:right w:val="nil"/>
            </w:tcBorders>
            <w:tcMar>
              <w:top w:w="100" w:type="dxa"/>
              <w:left w:w="100" w:type="dxa"/>
              <w:bottom w:w="100" w:type="dxa"/>
              <w:right w:w="100" w:type="dxa"/>
            </w:tcMar>
          </w:tcPr>
          <w:p w:rsidR="00B60988" w:rsidRDefault="004A22C5">
            <w:pPr>
              <w:spacing w:before="240" w:after="240"/>
              <w:rPr>
                <w:rFonts w:ascii="Times New Roman" w:eastAsia="Times New Roman" w:hAnsi="Times New Roman" w:cs="Times New Roman"/>
              </w:rPr>
            </w:pPr>
            <w:r>
              <w:rPr>
                <w:rFonts w:ascii="Times New Roman" w:eastAsia="Times New Roman" w:hAnsi="Times New Roman" w:cs="Times New Roman"/>
              </w:rPr>
              <w:t>Exit conditions</w:t>
            </w:r>
          </w:p>
        </w:tc>
        <w:tc>
          <w:tcPr>
            <w:tcW w:w="4455" w:type="dxa"/>
            <w:tcBorders>
              <w:top w:val="nil"/>
              <w:left w:val="nil"/>
              <w:bottom w:val="nil"/>
              <w:right w:val="nil"/>
            </w:tcBorders>
            <w:tcMar>
              <w:top w:w="100" w:type="dxa"/>
              <w:left w:w="100" w:type="dxa"/>
              <w:bottom w:w="100" w:type="dxa"/>
              <w:right w:w="100" w:type="dxa"/>
            </w:tcMar>
          </w:tcPr>
          <w:p w:rsidR="00B60988" w:rsidRDefault="004A22C5">
            <w:pPr>
              <w:spacing w:before="240" w:after="240"/>
              <w:rPr>
                <w:rFonts w:ascii="Times New Roman" w:eastAsia="Times New Roman" w:hAnsi="Times New Roman" w:cs="Times New Roman"/>
              </w:rPr>
            </w:pPr>
            <w:r>
              <w:rPr>
                <w:rFonts w:ascii="Times New Roman" w:eastAsia="Times New Roman" w:hAnsi="Times New Roman" w:cs="Times New Roman"/>
              </w:rPr>
              <w:t>Product has been successfully viewed or not</w:t>
            </w:r>
          </w:p>
        </w:tc>
      </w:tr>
      <w:tr w:rsidR="00B60988">
        <w:trPr>
          <w:trHeight w:val="770"/>
        </w:trPr>
        <w:tc>
          <w:tcPr>
            <w:tcW w:w="4425" w:type="dxa"/>
            <w:tcBorders>
              <w:top w:val="single" w:sz="8" w:space="0" w:color="7F7F7F"/>
              <w:left w:val="nil"/>
              <w:bottom w:val="single" w:sz="12" w:space="0" w:color="000000"/>
              <w:right w:val="nil"/>
            </w:tcBorders>
            <w:tcMar>
              <w:top w:w="100" w:type="dxa"/>
              <w:left w:w="100" w:type="dxa"/>
              <w:bottom w:w="100" w:type="dxa"/>
              <w:right w:w="100" w:type="dxa"/>
            </w:tcMar>
          </w:tcPr>
          <w:p w:rsidR="00B60988" w:rsidRDefault="004A22C5">
            <w:pPr>
              <w:spacing w:before="240" w:after="240"/>
              <w:rPr>
                <w:rFonts w:ascii="Times New Roman" w:eastAsia="Times New Roman" w:hAnsi="Times New Roman" w:cs="Times New Roman"/>
              </w:rPr>
            </w:pPr>
            <w:r>
              <w:rPr>
                <w:rFonts w:ascii="Times New Roman" w:eastAsia="Times New Roman" w:hAnsi="Times New Roman" w:cs="Times New Roman"/>
              </w:rPr>
              <w:lastRenderedPageBreak/>
              <w:t>Quality Requirements</w:t>
            </w:r>
          </w:p>
        </w:tc>
        <w:tc>
          <w:tcPr>
            <w:tcW w:w="4455" w:type="dxa"/>
            <w:tcBorders>
              <w:top w:val="single" w:sz="8" w:space="0" w:color="7F7F7F"/>
              <w:left w:val="nil"/>
              <w:bottom w:val="single" w:sz="12" w:space="0" w:color="000000"/>
              <w:right w:val="nil"/>
            </w:tcBorders>
            <w:tcMar>
              <w:top w:w="100" w:type="dxa"/>
              <w:left w:w="100" w:type="dxa"/>
              <w:bottom w:w="100" w:type="dxa"/>
              <w:right w:w="100" w:type="dxa"/>
            </w:tcMar>
          </w:tcPr>
          <w:p w:rsidR="00B60988" w:rsidRDefault="004A22C5">
            <w:pPr>
              <w:spacing w:before="240" w:after="240"/>
              <w:rPr>
                <w:rFonts w:ascii="Times New Roman" w:eastAsia="Times New Roman" w:hAnsi="Times New Roman" w:cs="Times New Roman"/>
              </w:rPr>
            </w:pPr>
            <w:r>
              <w:rPr>
                <w:rFonts w:ascii="Times New Roman" w:eastAsia="Times New Roman" w:hAnsi="Times New Roman" w:cs="Times New Roman"/>
              </w:rPr>
              <w:t>Results must be displayed in less than 3 seconds</w:t>
            </w:r>
          </w:p>
        </w:tc>
      </w:tr>
    </w:tbl>
    <w:p w:rsidR="00B60988" w:rsidRDefault="00B60988">
      <w:pPr>
        <w:rPr>
          <w:rFonts w:ascii="Times New Roman" w:eastAsia="Times New Roman" w:hAnsi="Times New Roman" w:cs="Times New Roman"/>
          <w:b/>
          <w:sz w:val="28"/>
          <w:szCs w:val="28"/>
        </w:rPr>
      </w:pPr>
    </w:p>
    <w:p w:rsidR="00B60988" w:rsidRDefault="00B60988">
      <w:pPr>
        <w:rPr>
          <w:rFonts w:ascii="Times New Roman" w:eastAsia="Times New Roman" w:hAnsi="Times New Roman" w:cs="Times New Roman"/>
          <w:b/>
          <w:sz w:val="28"/>
          <w:szCs w:val="28"/>
        </w:rPr>
      </w:pPr>
    </w:p>
    <w:p w:rsidR="00B60988" w:rsidRDefault="004A22C5">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The most refined final use cases:</w:t>
      </w:r>
    </w:p>
    <w:p w:rsidR="00B60988" w:rsidRDefault="00B60988">
      <w:pPr>
        <w:rPr>
          <w:rFonts w:ascii="Times New Roman" w:eastAsia="Times New Roman" w:hAnsi="Times New Roman" w:cs="Times New Roman"/>
        </w:rPr>
      </w:pPr>
    </w:p>
    <w:tbl>
      <w:tblPr>
        <w:tblStyle w:val="a6"/>
        <w:tblW w:w="8880" w:type="dxa"/>
        <w:tblBorders>
          <w:top w:val="nil"/>
          <w:left w:val="nil"/>
          <w:bottom w:val="nil"/>
          <w:right w:val="nil"/>
          <w:insideH w:val="nil"/>
          <w:insideV w:val="nil"/>
        </w:tblBorders>
        <w:tblLayout w:type="fixed"/>
        <w:tblLook w:val="0600" w:firstRow="0" w:lastRow="0" w:firstColumn="0" w:lastColumn="0" w:noHBand="1" w:noVBand="1"/>
      </w:tblPr>
      <w:tblGrid>
        <w:gridCol w:w="4335"/>
        <w:gridCol w:w="4545"/>
      </w:tblGrid>
      <w:tr w:rsidR="00B60988">
        <w:trPr>
          <w:trHeight w:val="485"/>
        </w:trPr>
        <w:tc>
          <w:tcPr>
            <w:tcW w:w="4335" w:type="dxa"/>
            <w:tcBorders>
              <w:top w:val="single" w:sz="12" w:space="0" w:color="000000"/>
              <w:left w:val="nil"/>
              <w:bottom w:val="single" w:sz="8" w:space="0" w:color="7F7F7F"/>
              <w:right w:val="nil"/>
            </w:tcBorders>
            <w:tcMar>
              <w:top w:w="100" w:type="dxa"/>
              <w:left w:w="100" w:type="dxa"/>
              <w:bottom w:w="100" w:type="dxa"/>
              <w:right w:w="100" w:type="dxa"/>
            </w:tcMar>
          </w:tcPr>
          <w:p w:rsidR="00B60988" w:rsidRDefault="004A22C5">
            <w:pPr>
              <w:spacing w:before="240" w:after="240"/>
              <w:rPr>
                <w:rFonts w:ascii="Times New Roman" w:eastAsia="Times New Roman" w:hAnsi="Times New Roman" w:cs="Times New Roman"/>
              </w:rPr>
            </w:pPr>
            <w:r>
              <w:rPr>
                <w:rFonts w:ascii="Times New Roman" w:eastAsia="Times New Roman" w:hAnsi="Times New Roman" w:cs="Times New Roman"/>
              </w:rPr>
              <w:t>Use case name</w:t>
            </w:r>
          </w:p>
        </w:tc>
        <w:tc>
          <w:tcPr>
            <w:tcW w:w="4545" w:type="dxa"/>
            <w:tcBorders>
              <w:top w:val="single" w:sz="12" w:space="0" w:color="000000"/>
              <w:left w:val="nil"/>
              <w:bottom w:val="single" w:sz="8" w:space="0" w:color="7F7F7F"/>
              <w:right w:val="nil"/>
            </w:tcBorders>
            <w:tcMar>
              <w:top w:w="100" w:type="dxa"/>
              <w:left w:w="100" w:type="dxa"/>
              <w:bottom w:w="100" w:type="dxa"/>
              <w:right w:w="100" w:type="dxa"/>
            </w:tcMar>
          </w:tcPr>
          <w:p w:rsidR="00B60988" w:rsidRDefault="004A22C5">
            <w:pPr>
              <w:spacing w:before="240" w:after="240"/>
              <w:rPr>
                <w:rFonts w:ascii="Times New Roman" w:eastAsia="Times New Roman" w:hAnsi="Times New Roman" w:cs="Times New Roman"/>
              </w:rPr>
            </w:pPr>
            <w:r>
              <w:rPr>
                <w:rFonts w:ascii="Times New Roman" w:eastAsia="Times New Roman" w:hAnsi="Times New Roman" w:cs="Times New Roman"/>
              </w:rPr>
              <w:t>ViewProduct</w:t>
            </w:r>
          </w:p>
        </w:tc>
      </w:tr>
      <w:tr w:rsidR="00B60988">
        <w:trPr>
          <w:trHeight w:val="485"/>
        </w:trPr>
        <w:tc>
          <w:tcPr>
            <w:tcW w:w="4335" w:type="dxa"/>
            <w:tcBorders>
              <w:top w:val="nil"/>
              <w:left w:val="nil"/>
              <w:bottom w:val="single" w:sz="8" w:space="0" w:color="7F7F7F"/>
              <w:right w:val="nil"/>
            </w:tcBorders>
            <w:tcMar>
              <w:top w:w="100" w:type="dxa"/>
              <w:left w:w="100" w:type="dxa"/>
              <w:bottom w:w="100" w:type="dxa"/>
              <w:right w:w="100" w:type="dxa"/>
            </w:tcMar>
          </w:tcPr>
          <w:p w:rsidR="00B60988" w:rsidRDefault="004A22C5">
            <w:pPr>
              <w:spacing w:before="240" w:after="240"/>
              <w:rPr>
                <w:rFonts w:ascii="Times New Roman" w:eastAsia="Times New Roman" w:hAnsi="Times New Roman" w:cs="Times New Roman"/>
              </w:rPr>
            </w:pPr>
            <w:r>
              <w:rPr>
                <w:rFonts w:ascii="Times New Roman" w:eastAsia="Times New Roman" w:hAnsi="Times New Roman" w:cs="Times New Roman"/>
              </w:rPr>
              <w:t>Participating Actor</w:t>
            </w:r>
          </w:p>
        </w:tc>
        <w:tc>
          <w:tcPr>
            <w:tcW w:w="4545" w:type="dxa"/>
            <w:tcBorders>
              <w:top w:val="nil"/>
              <w:left w:val="nil"/>
              <w:bottom w:val="single" w:sz="8" w:space="0" w:color="7F7F7F"/>
              <w:right w:val="nil"/>
            </w:tcBorders>
            <w:tcMar>
              <w:top w:w="100" w:type="dxa"/>
              <w:left w:w="100" w:type="dxa"/>
              <w:bottom w:w="100" w:type="dxa"/>
              <w:right w:w="100" w:type="dxa"/>
            </w:tcMar>
          </w:tcPr>
          <w:p w:rsidR="00B60988" w:rsidRDefault="004A22C5">
            <w:pPr>
              <w:spacing w:before="240" w:after="240"/>
              <w:rPr>
                <w:rFonts w:ascii="Times New Roman" w:eastAsia="Times New Roman" w:hAnsi="Times New Roman" w:cs="Times New Roman"/>
              </w:rPr>
            </w:pPr>
            <w:r>
              <w:rPr>
                <w:rFonts w:ascii="Times New Roman" w:eastAsia="Times New Roman" w:hAnsi="Times New Roman" w:cs="Times New Roman"/>
              </w:rPr>
              <w:t>Initiated by Customer</w:t>
            </w:r>
          </w:p>
        </w:tc>
      </w:tr>
      <w:tr w:rsidR="00B60988">
        <w:trPr>
          <w:trHeight w:val="5510"/>
        </w:trPr>
        <w:tc>
          <w:tcPr>
            <w:tcW w:w="4335" w:type="dxa"/>
            <w:tcBorders>
              <w:top w:val="nil"/>
              <w:left w:val="nil"/>
              <w:bottom w:val="nil"/>
              <w:right w:val="nil"/>
            </w:tcBorders>
            <w:tcMar>
              <w:top w:w="100" w:type="dxa"/>
              <w:left w:w="100" w:type="dxa"/>
              <w:bottom w:w="100" w:type="dxa"/>
              <w:right w:w="100" w:type="dxa"/>
            </w:tcMar>
          </w:tcPr>
          <w:p w:rsidR="00B60988" w:rsidRDefault="004A22C5">
            <w:pPr>
              <w:spacing w:before="240" w:after="240"/>
              <w:rPr>
                <w:rFonts w:ascii="Times New Roman" w:eastAsia="Times New Roman" w:hAnsi="Times New Roman" w:cs="Times New Roman"/>
              </w:rPr>
            </w:pPr>
            <w:r>
              <w:rPr>
                <w:rFonts w:ascii="Times New Roman" w:eastAsia="Times New Roman" w:hAnsi="Times New Roman" w:cs="Times New Roman"/>
              </w:rPr>
              <w:t>Flow of Events</w:t>
            </w:r>
          </w:p>
        </w:tc>
        <w:tc>
          <w:tcPr>
            <w:tcW w:w="4545" w:type="dxa"/>
            <w:tcBorders>
              <w:top w:val="nil"/>
              <w:left w:val="nil"/>
              <w:bottom w:val="nil"/>
              <w:right w:val="nil"/>
            </w:tcBorders>
            <w:tcMar>
              <w:top w:w="100" w:type="dxa"/>
              <w:left w:w="100" w:type="dxa"/>
              <w:bottom w:w="100" w:type="dxa"/>
              <w:right w:w="100" w:type="dxa"/>
            </w:tcMar>
          </w:tcPr>
          <w:p w:rsidR="00B60988" w:rsidRDefault="004A22C5">
            <w:pPr>
              <w:spacing w:before="240" w:after="240"/>
              <w:rPr>
                <w:rFonts w:ascii="Times New Roman" w:eastAsia="Times New Roman" w:hAnsi="Times New Roman" w:cs="Times New Roman"/>
              </w:rPr>
            </w:pPr>
            <w:r>
              <w:rPr>
                <w:rFonts w:ascii="Times New Roman" w:eastAsia="Times New Roman" w:hAnsi="Times New Roman" w:cs="Times New Roman"/>
              </w:rPr>
              <w:t>1. A  Customer clicks the “View Product” shown in the products page.</w:t>
            </w:r>
          </w:p>
          <w:p w:rsidR="00B60988" w:rsidRDefault="004A22C5">
            <w:pPr>
              <w:spacing w:before="240" w:after="240"/>
              <w:rPr>
                <w:rFonts w:ascii="Times New Roman" w:eastAsia="Times New Roman" w:hAnsi="Times New Roman" w:cs="Times New Roman"/>
              </w:rPr>
            </w:pPr>
            <w:r>
              <w:rPr>
                <w:rFonts w:ascii="Times New Roman" w:eastAsia="Times New Roman" w:hAnsi="Times New Roman" w:cs="Times New Roman"/>
              </w:rPr>
              <w:t>2. The ViewProductControl is created by the</w:t>
            </w:r>
            <w:r>
              <w:rPr>
                <w:rFonts w:ascii="Times New Roman" w:eastAsia="Times New Roman" w:hAnsi="Times New Roman" w:cs="Times New Roman"/>
              </w:rPr>
              <w:tab/>
              <w:t>ViewProductBO.</w:t>
            </w:r>
          </w:p>
          <w:p w:rsidR="00B60988" w:rsidRDefault="004A22C5">
            <w:pPr>
              <w:spacing w:before="240" w:after="240"/>
              <w:rPr>
                <w:rFonts w:ascii="Times New Roman" w:eastAsia="Times New Roman" w:hAnsi="Times New Roman" w:cs="Times New Roman"/>
              </w:rPr>
            </w:pPr>
            <w:r>
              <w:rPr>
                <w:rFonts w:ascii="Times New Roman" w:eastAsia="Times New Roman" w:hAnsi="Times New Roman" w:cs="Times New Roman"/>
              </w:rPr>
              <w:t>3.Control object allows the customer to enter product details in ViewProductWindow.</w:t>
            </w:r>
            <w:ins w:id="6" w:author="Dr. Yongming Tang" w:date="2020-11-16T12:05:00Z">
              <w:r w:rsidR="00CC45E8">
                <w:rPr>
                  <w:rFonts w:ascii="Times New Roman" w:eastAsia="Times New Roman" w:hAnsi="Times New Roman" w:cs="Times New Roman"/>
                </w:rPr>
                <w:t>//Entering here is not consistent with your initial use case and scenarios.</w:t>
              </w:r>
            </w:ins>
          </w:p>
          <w:p w:rsidR="00B60988" w:rsidRDefault="004A22C5">
            <w:pPr>
              <w:spacing w:before="240" w:after="240"/>
              <w:rPr>
                <w:rFonts w:ascii="Times New Roman" w:eastAsia="Times New Roman" w:hAnsi="Times New Roman" w:cs="Times New Roman"/>
              </w:rPr>
            </w:pPr>
            <w:r>
              <w:rPr>
                <w:rFonts w:ascii="Times New Roman" w:eastAsia="Times New Roman" w:hAnsi="Times New Roman" w:cs="Times New Roman"/>
              </w:rPr>
              <w:t xml:space="preserve">5. The ViewProductControl gets the details of the product and creates a </w:t>
            </w:r>
            <w:del w:id="7" w:author="Dr. Yongming Tang" w:date="2020-11-16T12:06:00Z">
              <w:r w:rsidDel="00CC45E8">
                <w:rPr>
                  <w:rFonts w:ascii="Times New Roman" w:eastAsia="Times New Roman" w:hAnsi="Times New Roman" w:cs="Times New Roman"/>
                </w:rPr>
                <w:delText>View</w:delText>
              </w:r>
            </w:del>
            <w:r>
              <w:rPr>
                <w:rFonts w:ascii="Times New Roman" w:eastAsia="Times New Roman" w:hAnsi="Times New Roman" w:cs="Times New Roman"/>
              </w:rPr>
              <w:t>Product</w:t>
            </w:r>
            <w:del w:id="8" w:author="Dr. Yongming Tang" w:date="2020-11-16T12:06:00Z">
              <w:r w:rsidDel="00CC45E8">
                <w:rPr>
                  <w:rFonts w:ascii="Times New Roman" w:eastAsia="Times New Roman" w:hAnsi="Times New Roman" w:cs="Times New Roman"/>
                </w:rPr>
                <w:delText>Details</w:delText>
              </w:r>
            </w:del>
            <w:r>
              <w:rPr>
                <w:rFonts w:ascii="Times New Roman" w:eastAsia="Times New Roman" w:hAnsi="Times New Roman" w:cs="Times New Roman"/>
              </w:rPr>
              <w:t xml:space="preserve"> object and invokes the retrieve operation.</w:t>
            </w:r>
            <w:ins w:id="9" w:author="Dr. Yongming Tang" w:date="2020-11-16T12:06:00Z">
              <w:r w:rsidR="00CC45E8">
                <w:rPr>
                  <w:rFonts w:ascii="Times New Roman" w:eastAsia="Times New Roman" w:hAnsi="Times New Roman" w:cs="Times New Roman"/>
                </w:rPr>
                <w:t>//Object here is Product.</w:t>
              </w:r>
            </w:ins>
          </w:p>
          <w:p w:rsidR="00B60988" w:rsidRDefault="004A22C5">
            <w:pPr>
              <w:spacing w:before="240" w:after="240"/>
              <w:rPr>
                <w:rFonts w:ascii="Times New Roman" w:eastAsia="Times New Roman" w:hAnsi="Times New Roman" w:cs="Times New Roman"/>
              </w:rPr>
            </w:pPr>
            <w:r>
              <w:rPr>
                <w:rFonts w:ascii="Times New Roman" w:eastAsia="Times New Roman" w:hAnsi="Times New Roman" w:cs="Times New Roman"/>
              </w:rPr>
              <w:t xml:space="preserve">6. The ViewProductControl receives the details of the products like quantity, size, color etc.                                             </w:t>
            </w:r>
            <w:r>
              <w:rPr>
                <w:rFonts w:ascii="Times New Roman" w:eastAsia="Times New Roman" w:hAnsi="Times New Roman" w:cs="Times New Roman"/>
              </w:rPr>
              <w:tab/>
              <w:t xml:space="preserve"> </w:t>
            </w:r>
          </w:p>
          <w:p w:rsidR="00B60988" w:rsidRDefault="004A22C5">
            <w:pPr>
              <w:spacing w:before="240" w:after="240"/>
              <w:rPr>
                <w:rFonts w:ascii="Times New Roman" w:eastAsia="Times New Roman" w:hAnsi="Times New Roman" w:cs="Times New Roman"/>
              </w:rPr>
            </w:pPr>
            <w:r>
              <w:rPr>
                <w:rFonts w:ascii="Times New Roman" w:eastAsia="Times New Roman" w:hAnsi="Times New Roman" w:cs="Times New Roman"/>
              </w:rPr>
              <w:t xml:space="preserve">7. The ViewProductControl object displays complete details of a product,ShowProductDetailsWindow. </w:t>
            </w:r>
          </w:p>
        </w:tc>
      </w:tr>
      <w:tr w:rsidR="00B60988">
        <w:trPr>
          <w:trHeight w:val="485"/>
        </w:trPr>
        <w:tc>
          <w:tcPr>
            <w:tcW w:w="4335" w:type="dxa"/>
            <w:tcBorders>
              <w:top w:val="single" w:sz="8" w:space="0" w:color="7F7F7F"/>
              <w:left w:val="nil"/>
              <w:bottom w:val="single" w:sz="8" w:space="0" w:color="7F7F7F"/>
              <w:right w:val="nil"/>
            </w:tcBorders>
            <w:tcMar>
              <w:top w:w="100" w:type="dxa"/>
              <w:left w:w="100" w:type="dxa"/>
              <w:bottom w:w="100" w:type="dxa"/>
              <w:right w:w="100" w:type="dxa"/>
            </w:tcMar>
          </w:tcPr>
          <w:p w:rsidR="00B60988" w:rsidRDefault="004A22C5">
            <w:pPr>
              <w:spacing w:before="240" w:after="240"/>
              <w:rPr>
                <w:rFonts w:ascii="Times New Roman" w:eastAsia="Times New Roman" w:hAnsi="Times New Roman" w:cs="Times New Roman"/>
              </w:rPr>
            </w:pPr>
            <w:r>
              <w:rPr>
                <w:rFonts w:ascii="Times New Roman" w:eastAsia="Times New Roman" w:hAnsi="Times New Roman" w:cs="Times New Roman"/>
              </w:rPr>
              <w:t>Entry conditions</w:t>
            </w:r>
          </w:p>
        </w:tc>
        <w:tc>
          <w:tcPr>
            <w:tcW w:w="4545" w:type="dxa"/>
            <w:tcBorders>
              <w:top w:val="single" w:sz="8" w:space="0" w:color="7F7F7F"/>
              <w:left w:val="nil"/>
              <w:bottom w:val="single" w:sz="8" w:space="0" w:color="7F7F7F"/>
              <w:right w:val="nil"/>
            </w:tcBorders>
            <w:tcMar>
              <w:top w:w="100" w:type="dxa"/>
              <w:left w:w="100" w:type="dxa"/>
              <w:bottom w:w="100" w:type="dxa"/>
              <w:right w:w="100" w:type="dxa"/>
            </w:tcMar>
          </w:tcPr>
          <w:p w:rsidR="00B60988" w:rsidRDefault="004A22C5">
            <w:pPr>
              <w:spacing w:before="240" w:after="240"/>
              <w:rPr>
                <w:rFonts w:ascii="Times New Roman" w:eastAsia="Times New Roman" w:hAnsi="Times New Roman" w:cs="Times New Roman"/>
              </w:rPr>
            </w:pPr>
            <w:r>
              <w:rPr>
                <w:rFonts w:ascii="Times New Roman" w:eastAsia="Times New Roman" w:hAnsi="Times New Roman" w:cs="Times New Roman"/>
              </w:rPr>
              <w:t>Amazon web page has been loaded, product is in stock</w:t>
            </w:r>
          </w:p>
        </w:tc>
      </w:tr>
      <w:tr w:rsidR="00B60988">
        <w:trPr>
          <w:trHeight w:val="485"/>
        </w:trPr>
        <w:tc>
          <w:tcPr>
            <w:tcW w:w="4335" w:type="dxa"/>
            <w:tcBorders>
              <w:top w:val="nil"/>
              <w:left w:val="nil"/>
              <w:bottom w:val="nil"/>
              <w:right w:val="nil"/>
            </w:tcBorders>
            <w:tcMar>
              <w:top w:w="100" w:type="dxa"/>
              <w:left w:w="100" w:type="dxa"/>
              <w:bottom w:w="100" w:type="dxa"/>
              <w:right w:w="100" w:type="dxa"/>
            </w:tcMar>
          </w:tcPr>
          <w:p w:rsidR="00B60988" w:rsidRDefault="004A22C5">
            <w:pPr>
              <w:spacing w:before="240" w:after="240"/>
              <w:rPr>
                <w:rFonts w:ascii="Times New Roman" w:eastAsia="Times New Roman" w:hAnsi="Times New Roman" w:cs="Times New Roman"/>
              </w:rPr>
            </w:pPr>
            <w:r>
              <w:rPr>
                <w:rFonts w:ascii="Times New Roman" w:eastAsia="Times New Roman" w:hAnsi="Times New Roman" w:cs="Times New Roman"/>
              </w:rPr>
              <w:lastRenderedPageBreak/>
              <w:t>Exit conditions</w:t>
            </w:r>
          </w:p>
        </w:tc>
        <w:tc>
          <w:tcPr>
            <w:tcW w:w="4545" w:type="dxa"/>
            <w:tcBorders>
              <w:top w:val="nil"/>
              <w:left w:val="nil"/>
              <w:bottom w:val="nil"/>
              <w:right w:val="nil"/>
            </w:tcBorders>
            <w:tcMar>
              <w:top w:w="100" w:type="dxa"/>
              <w:left w:w="100" w:type="dxa"/>
              <w:bottom w:w="100" w:type="dxa"/>
              <w:right w:w="100" w:type="dxa"/>
            </w:tcMar>
          </w:tcPr>
          <w:p w:rsidR="00B60988" w:rsidRDefault="004A22C5">
            <w:pPr>
              <w:spacing w:before="240" w:after="240"/>
              <w:rPr>
                <w:rFonts w:ascii="Times New Roman" w:eastAsia="Times New Roman" w:hAnsi="Times New Roman" w:cs="Times New Roman"/>
              </w:rPr>
            </w:pPr>
            <w:r>
              <w:rPr>
                <w:rFonts w:ascii="Times New Roman" w:eastAsia="Times New Roman" w:hAnsi="Times New Roman" w:cs="Times New Roman"/>
              </w:rPr>
              <w:t>Product has been successfully viewed or not</w:t>
            </w:r>
          </w:p>
        </w:tc>
      </w:tr>
      <w:tr w:rsidR="00B60988">
        <w:trPr>
          <w:trHeight w:val="770"/>
        </w:trPr>
        <w:tc>
          <w:tcPr>
            <w:tcW w:w="4335" w:type="dxa"/>
            <w:tcBorders>
              <w:top w:val="single" w:sz="8" w:space="0" w:color="7F7F7F"/>
              <w:left w:val="nil"/>
              <w:bottom w:val="single" w:sz="12" w:space="0" w:color="000000"/>
              <w:right w:val="nil"/>
            </w:tcBorders>
            <w:tcMar>
              <w:top w:w="100" w:type="dxa"/>
              <w:left w:w="100" w:type="dxa"/>
              <w:bottom w:w="100" w:type="dxa"/>
              <w:right w:w="100" w:type="dxa"/>
            </w:tcMar>
          </w:tcPr>
          <w:p w:rsidR="00B60988" w:rsidRDefault="004A22C5">
            <w:pPr>
              <w:spacing w:before="240" w:after="240"/>
              <w:rPr>
                <w:rFonts w:ascii="Times New Roman" w:eastAsia="Times New Roman" w:hAnsi="Times New Roman" w:cs="Times New Roman"/>
              </w:rPr>
            </w:pPr>
            <w:r>
              <w:rPr>
                <w:rFonts w:ascii="Times New Roman" w:eastAsia="Times New Roman" w:hAnsi="Times New Roman" w:cs="Times New Roman"/>
              </w:rPr>
              <w:t>Quality Requirements</w:t>
            </w:r>
          </w:p>
        </w:tc>
        <w:tc>
          <w:tcPr>
            <w:tcW w:w="4545" w:type="dxa"/>
            <w:tcBorders>
              <w:top w:val="single" w:sz="8" w:space="0" w:color="7F7F7F"/>
              <w:left w:val="nil"/>
              <w:bottom w:val="single" w:sz="12" w:space="0" w:color="000000"/>
              <w:right w:val="nil"/>
            </w:tcBorders>
            <w:tcMar>
              <w:top w:w="100" w:type="dxa"/>
              <w:left w:w="100" w:type="dxa"/>
              <w:bottom w:w="100" w:type="dxa"/>
              <w:right w:w="100" w:type="dxa"/>
            </w:tcMar>
          </w:tcPr>
          <w:p w:rsidR="00B60988" w:rsidRDefault="004A22C5">
            <w:pPr>
              <w:spacing w:before="240" w:after="240"/>
              <w:rPr>
                <w:rFonts w:ascii="Times New Roman" w:eastAsia="Times New Roman" w:hAnsi="Times New Roman" w:cs="Times New Roman"/>
              </w:rPr>
            </w:pPr>
            <w:r>
              <w:rPr>
                <w:rFonts w:ascii="Times New Roman" w:eastAsia="Times New Roman" w:hAnsi="Times New Roman" w:cs="Times New Roman"/>
              </w:rPr>
              <w:t>Results must be displayed in less than 3 seconds</w:t>
            </w:r>
          </w:p>
        </w:tc>
      </w:tr>
    </w:tbl>
    <w:p w:rsidR="00B60988" w:rsidRDefault="00B60988">
      <w:pPr>
        <w:rPr>
          <w:rFonts w:ascii="Times New Roman" w:eastAsia="Times New Roman" w:hAnsi="Times New Roman" w:cs="Times New Roman"/>
        </w:rPr>
      </w:pPr>
    </w:p>
    <w:p w:rsidR="00B60988" w:rsidRDefault="00B60988">
      <w:pPr>
        <w:rPr>
          <w:rFonts w:ascii="Times New Roman" w:eastAsia="Times New Roman" w:hAnsi="Times New Roman" w:cs="Times New Roman"/>
        </w:rPr>
      </w:pPr>
    </w:p>
    <w:p w:rsidR="00B60988" w:rsidRDefault="004A22C5">
      <w:pPr>
        <w:pStyle w:val="Heading2"/>
        <w:rPr>
          <w:rFonts w:ascii="Times New Roman" w:eastAsia="Times New Roman" w:hAnsi="Times New Roman" w:cs="Times New Roman"/>
          <w:b/>
        </w:rPr>
      </w:pPr>
      <w:r>
        <w:rPr>
          <w:rFonts w:ascii="Times New Roman" w:eastAsia="Times New Roman" w:hAnsi="Times New Roman" w:cs="Times New Roman"/>
          <w:b/>
        </w:rPr>
        <w:t>Dynamic model:</w:t>
      </w:r>
    </w:p>
    <w:p w:rsidR="00B60988" w:rsidRDefault="004A22C5">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Sequence diagram:</w:t>
      </w:r>
      <w:ins w:id="10" w:author="Dr. Yongming Tang" w:date="2020-11-16T12:07:00Z">
        <w:r w:rsidR="008B066D">
          <w:rPr>
            <w:rFonts w:ascii="Times New Roman" w:eastAsia="Times New Roman" w:hAnsi="Times New Roman" w:cs="Times New Roman"/>
            <w:b/>
            <w:sz w:val="28"/>
            <w:szCs w:val="28"/>
          </w:rPr>
          <w:t>//For an entity object, use the name from the application.</w:t>
        </w:r>
      </w:ins>
      <w:r>
        <w:rPr>
          <w:rFonts w:ascii="Times New Roman" w:eastAsia="Times New Roman" w:hAnsi="Times New Roman" w:cs="Times New Roman"/>
          <w:b/>
          <w:noProof/>
          <w:sz w:val="28"/>
          <w:szCs w:val="28"/>
          <w:lang w:eastAsia="zh-CN"/>
        </w:rPr>
        <w:drawing>
          <wp:inline distT="114300" distB="114300" distL="114300" distR="114300">
            <wp:extent cx="5943600" cy="3289300"/>
            <wp:effectExtent l="0" t="0" r="0" b="0"/>
            <wp:docPr id="2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5"/>
                    <a:srcRect/>
                    <a:stretch>
                      <a:fillRect/>
                    </a:stretch>
                  </pic:blipFill>
                  <pic:spPr>
                    <a:xfrm>
                      <a:off x="0" y="0"/>
                      <a:ext cx="5943600" cy="3289300"/>
                    </a:xfrm>
                    <a:prstGeom prst="rect">
                      <a:avLst/>
                    </a:prstGeom>
                    <a:ln/>
                  </pic:spPr>
                </pic:pic>
              </a:graphicData>
            </a:graphic>
          </wp:inline>
        </w:drawing>
      </w:r>
    </w:p>
    <w:p w:rsidR="00B60988" w:rsidRDefault="00B60988">
      <w:pPr>
        <w:rPr>
          <w:rFonts w:ascii="Times New Roman" w:eastAsia="Times New Roman" w:hAnsi="Times New Roman" w:cs="Times New Roman"/>
          <w:b/>
          <w:sz w:val="28"/>
          <w:szCs w:val="28"/>
        </w:rPr>
      </w:pPr>
    </w:p>
    <w:p w:rsidR="00B60988" w:rsidRDefault="00B60988">
      <w:pPr>
        <w:rPr>
          <w:rFonts w:ascii="Times New Roman" w:eastAsia="Times New Roman" w:hAnsi="Times New Roman" w:cs="Times New Roman"/>
        </w:rPr>
      </w:pPr>
    </w:p>
    <w:p w:rsidR="00B60988" w:rsidRDefault="004A22C5">
      <w:pPr>
        <w:pStyle w:val="Heading1"/>
        <w:numPr>
          <w:ilvl w:val="0"/>
          <w:numId w:val="3"/>
        </w:numPr>
        <w:rPr>
          <w:rFonts w:ascii="Times New Roman" w:eastAsia="Times New Roman" w:hAnsi="Times New Roman" w:cs="Times New Roman"/>
          <w:sz w:val="28"/>
          <w:szCs w:val="28"/>
        </w:rPr>
      </w:pPr>
      <w:r>
        <w:rPr>
          <w:rFonts w:ascii="Times New Roman" w:eastAsia="Times New Roman" w:hAnsi="Times New Roman" w:cs="Times New Roman"/>
          <w:sz w:val="28"/>
          <w:szCs w:val="28"/>
        </w:rPr>
        <w:t>Customers are able to add a product to their shopping carts.</w:t>
      </w:r>
    </w:p>
    <w:p w:rsidR="00B60988" w:rsidRDefault="00B60988">
      <w:pPr>
        <w:rPr>
          <w:rFonts w:ascii="Times New Roman" w:eastAsia="Times New Roman" w:hAnsi="Times New Roman" w:cs="Times New Roman"/>
        </w:rPr>
      </w:pPr>
    </w:p>
    <w:p w:rsidR="00B60988" w:rsidRDefault="004A22C5">
      <w:pPr>
        <w:pStyle w:val="Heading2"/>
        <w:rPr>
          <w:rFonts w:ascii="Times New Roman" w:eastAsia="Times New Roman" w:hAnsi="Times New Roman" w:cs="Times New Roman"/>
          <w:b/>
        </w:rPr>
      </w:pPr>
      <w:r>
        <w:rPr>
          <w:rFonts w:ascii="Times New Roman" w:eastAsia="Times New Roman" w:hAnsi="Times New Roman" w:cs="Times New Roman"/>
          <w:b/>
        </w:rPr>
        <w:t>Functional model:</w:t>
      </w:r>
    </w:p>
    <w:p w:rsidR="00B60988" w:rsidRDefault="004A22C5">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Scenarios:</w:t>
      </w:r>
    </w:p>
    <w:p w:rsidR="00B60988" w:rsidRDefault="004A22C5">
      <w:pPr>
        <w:spacing w:before="240" w:after="240"/>
        <w:rPr>
          <w:rFonts w:ascii="Times New Roman" w:eastAsia="Times New Roman" w:hAnsi="Times New Roman" w:cs="Times New Roman"/>
        </w:rPr>
      </w:pPr>
      <w:r>
        <w:rPr>
          <w:rFonts w:ascii="Times New Roman" w:eastAsia="Times New Roman" w:hAnsi="Times New Roman" w:cs="Times New Roman"/>
          <w:sz w:val="26"/>
          <w:szCs w:val="26"/>
        </w:rPr>
        <w:t>Functionality:</w:t>
      </w:r>
      <w:r>
        <w:rPr>
          <w:rFonts w:ascii="Times New Roman" w:eastAsia="Times New Roman" w:hAnsi="Times New Roman" w:cs="Times New Roman"/>
        </w:rPr>
        <w:t xml:space="preserve"> Customers can add a product by viewing or pressing the product they like in the search bar or through categories of products.</w:t>
      </w:r>
    </w:p>
    <w:p w:rsidR="00B60988" w:rsidRDefault="004A22C5">
      <w:pPr>
        <w:spacing w:before="240" w:after="240"/>
        <w:rPr>
          <w:rFonts w:ascii="Times New Roman" w:eastAsia="Times New Roman" w:hAnsi="Times New Roman" w:cs="Times New Roman"/>
          <w:u w:val="single"/>
        </w:rPr>
      </w:pPr>
      <w:r>
        <w:rPr>
          <w:rFonts w:ascii="Times New Roman" w:eastAsia="Times New Roman" w:hAnsi="Times New Roman" w:cs="Times New Roman"/>
          <w:sz w:val="26"/>
          <w:szCs w:val="26"/>
        </w:rPr>
        <w:t>Functionality name:</w:t>
      </w:r>
      <w:r>
        <w:rPr>
          <w:rFonts w:ascii="Times New Roman" w:eastAsia="Times New Roman" w:hAnsi="Times New Roman" w:cs="Times New Roman"/>
        </w:rPr>
        <w:t xml:space="preserve"> </w:t>
      </w:r>
      <w:r>
        <w:rPr>
          <w:rFonts w:ascii="Times New Roman" w:eastAsia="Times New Roman" w:hAnsi="Times New Roman" w:cs="Times New Roman"/>
          <w:u w:val="single"/>
        </w:rPr>
        <w:t>AddToCart</w:t>
      </w:r>
    </w:p>
    <w:p w:rsidR="00B60988" w:rsidRDefault="004A22C5">
      <w:pPr>
        <w:spacing w:before="240" w:after="240"/>
        <w:rPr>
          <w:rFonts w:ascii="Times New Roman" w:eastAsia="Times New Roman" w:hAnsi="Times New Roman" w:cs="Times New Roman"/>
          <w:b/>
          <w:sz w:val="28"/>
          <w:szCs w:val="28"/>
        </w:rPr>
      </w:pPr>
      <w:r>
        <w:rPr>
          <w:rFonts w:ascii="Times New Roman" w:eastAsia="Times New Roman" w:hAnsi="Times New Roman" w:cs="Times New Roman"/>
          <w:sz w:val="26"/>
          <w:szCs w:val="26"/>
        </w:rPr>
        <w:t>Example 1:</w:t>
      </w:r>
      <w:r>
        <w:rPr>
          <w:rFonts w:ascii="Times New Roman" w:eastAsia="Times New Roman" w:hAnsi="Times New Roman" w:cs="Times New Roman"/>
        </w:rPr>
        <w:t xml:space="preserve"> Ujjwal attempts to add a product like iPhone 7 plus by clicking Add to Cart. Product added to cart. </w:t>
      </w:r>
    </w:p>
    <w:tbl>
      <w:tblPr>
        <w:tblStyle w:val="a7"/>
        <w:tblW w:w="8880" w:type="dxa"/>
        <w:tblBorders>
          <w:top w:val="nil"/>
          <w:left w:val="nil"/>
          <w:bottom w:val="nil"/>
          <w:right w:val="nil"/>
          <w:insideH w:val="nil"/>
          <w:insideV w:val="nil"/>
        </w:tblBorders>
        <w:tblLayout w:type="fixed"/>
        <w:tblLook w:val="0600" w:firstRow="0" w:lastRow="0" w:firstColumn="0" w:lastColumn="0" w:noHBand="1" w:noVBand="1"/>
      </w:tblPr>
      <w:tblGrid>
        <w:gridCol w:w="4365"/>
        <w:gridCol w:w="4515"/>
      </w:tblGrid>
      <w:tr w:rsidR="00B60988">
        <w:trPr>
          <w:trHeight w:val="770"/>
        </w:trPr>
        <w:tc>
          <w:tcPr>
            <w:tcW w:w="4365" w:type="dxa"/>
            <w:tcBorders>
              <w:top w:val="single" w:sz="12" w:space="0" w:color="000000"/>
              <w:left w:val="nil"/>
              <w:bottom w:val="single" w:sz="8" w:space="0" w:color="7F7F7F"/>
              <w:right w:val="nil"/>
            </w:tcBorders>
            <w:tcMar>
              <w:top w:w="100" w:type="dxa"/>
              <w:left w:w="100" w:type="dxa"/>
              <w:bottom w:w="100" w:type="dxa"/>
              <w:right w:w="100" w:type="dxa"/>
            </w:tcMar>
          </w:tcPr>
          <w:p w:rsidR="00B60988" w:rsidRDefault="004A22C5">
            <w:pPr>
              <w:spacing w:before="240" w:after="240"/>
              <w:rPr>
                <w:rFonts w:ascii="Times New Roman" w:eastAsia="Times New Roman" w:hAnsi="Times New Roman" w:cs="Times New Roman"/>
              </w:rPr>
            </w:pPr>
            <w:r>
              <w:rPr>
                <w:rFonts w:ascii="Times New Roman" w:eastAsia="Times New Roman" w:hAnsi="Times New Roman" w:cs="Times New Roman"/>
              </w:rPr>
              <w:lastRenderedPageBreak/>
              <w:t>Scenario name</w:t>
            </w:r>
          </w:p>
        </w:tc>
        <w:tc>
          <w:tcPr>
            <w:tcW w:w="4515" w:type="dxa"/>
            <w:tcBorders>
              <w:top w:val="single" w:sz="12" w:space="0" w:color="000000"/>
              <w:left w:val="nil"/>
              <w:bottom w:val="single" w:sz="8" w:space="0" w:color="7F7F7F"/>
              <w:right w:val="nil"/>
            </w:tcBorders>
            <w:tcMar>
              <w:top w:w="100" w:type="dxa"/>
              <w:left w:w="100" w:type="dxa"/>
              <w:bottom w:w="100" w:type="dxa"/>
              <w:right w:w="100" w:type="dxa"/>
            </w:tcMar>
          </w:tcPr>
          <w:p w:rsidR="00B60988" w:rsidRDefault="004A22C5">
            <w:pPr>
              <w:spacing w:before="240" w:after="240"/>
              <w:rPr>
                <w:rFonts w:ascii="Times New Roman" w:eastAsia="Times New Roman" w:hAnsi="Times New Roman" w:cs="Times New Roman"/>
                <w:u w:val="single"/>
              </w:rPr>
            </w:pPr>
            <w:r>
              <w:rPr>
                <w:rFonts w:ascii="Times New Roman" w:eastAsia="Times New Roman" w:hAnsi="Times New Roman" w:cs="Times New Roman"/>
                <w:u w:val="single"/>
              </w:rPr>
              <w:t>ProductAdded:AddToCart</w:t>
            </w:r>
          </w:p>
          <w:p w:rsidR="00B60988" w:rsidRDefault="00B60988">
            <w:pPr>
              <w:spacing w:before="240" w:after="240"/>
              <w:rPr>
                <w:rFonts w:ascii="Times New Roman" w:eastAsia="Times New Roman" w:hAnsi="Times New Roman" w:cs="Times New Roman"/>
                <w:u w:val="single"/>
              </w:rPr>
            </w:pPr>
          </w:p>
        </w:tc>
      </w:tr>
      <w:tr w:rsidR="00B60988">
        <w:trPr>
          <w:trHeight w:val="1010"/>
        </w:trPr>
        <w:tc>
          <w:tcPr>
            <w:tcW w:w="4365" w:type="dxa"/>
            <w:tcBorders>
              <w:top w:val="nil"/>
              <w:left w:val="nil"/>
              <w:bottom w:val="single" w:sz="8" w:space="0" w:color="7F7F7F"/>
              <w:right w:val="nil"/>
            </w:tcBorders>
            <w:tcMar>
              <w:top w:w="100" w:type="dxa"/>
              <w:left w:w="100" w:type="dxa"/>
              <w:bottom w:w="100" w:type="dxa"/>
              <w:right w:w="100" w:type="dxa"/>
            </w:tcMar>
          </w:tcPr>
          <w:p w:rsidR="00B60988" w:rsidRDefault="004A22C5">
            <w:pPr>
              <w:spacing w:before="240" w:after="240"/>
              <w:rPr>
                <w:rFonts w:ascii="Times New Roman" w:eastAsia="Times New Roman" w:hAnsi="Times New Roman" w:cs="Times New Roman"/>
              </w:rPr>
            </w:pPr>
            <w:r>
              <w:rPr>
                <w:rFonts w:ascii="Times New Roman" w:eastAsia="Times New Roman" w:hAnsi="Times New Roman" w:cs="Times New Roman"/>
              </w:rPr>
              <w:t>Participating Actor instances</w:t>
            </w:r>
          </w:p>
        </w:tc>
        <w:tc>
          <w:tcPr>
            <w:tcW w:w="4515" w:type="dxa"/>
            <w:tcBorders>
              <w:top w:val="nil"/>
              <w:left w:val="nil"/>
              <w:bottom w:val="single" w:sz="8" w:space="0" w:color="7F7F7F"/>
              <w:right w:val="nil"/>
            </w:tcBorders>
            <w:tcMar>
              <w:top w:w="100" w:type="dxa"/>
              <w:left w:w="100" w:type="dxa"/>
              <w:bottom w:w="100" w:type="dxa"/>
              <w:right w:w="100" w:type="dxa"/>
            </w:tcMar>
          </w:tcPr>
          <w:p w:rsidR="00B60988" w:rsidRDefault="004A22C5">
            <w:pPr>
              <w:spacing w:before="240" w:after="240"/>
              <w:rPr>
                <w:rFonts w:ascii="Times New Roman" w:eastAsia="Times New Roman" w:hAnsi="Times New Roman" w:cs="Times New Roman"/>
                <w:u w:val="single"/>
              </w:rPr>
            </w:pPr>
            <w:r>
              <w:rPr>
                <w:rFonts w:ascii="Times New Roman" w:eastAsia="Times New Roman" w:hAnsi="Times New Roman" w:cs="Times New Roman"/>
                <w:u w:val="single"/>
              </w:rPr>
              <w:t>Ujjwal:Customer</w:t>
            </w:r>
          </w:p>
          <w:p w:rsidR="00B60988" w:rsidRDefault="004A22C5">
            <w:pPr>
              <w:spacing w:before="240" w:after="240"/>
              <w:rPr>
                <w:rFonts w:ascii="Times New Roman" w:eastAsia="Times New Roman" w:hAnsi="Times New Roman" w:cs="Times New Roman"/>
              </w:rPr>
            </w:pPr>
            <w:r>
              <w:rPr>
                <w:rFonts w:ascii="Times New Roman" w:eastAsia="Times New Roman" w:hAnsi="Times New Roman" w:cs="Times New Roman"/>
              </w:rPr>
              <w:t xml:space="preserve"> </w:t>
            </w:r>
          </w:p>
        </w:tc>
      </w:tr>
      <w:tr w:rsidR="00B60988">
        <w:trPr>
          <w:trHeight w:val="2615"/>
        </w:trPr>
        <w:tc>
          <w:tcPr>
            <w:tcW w:w="4365" w:type="dxa"/>
            <w:tcBorders>
              <w:top w:val="nil"/>
              <w:left w:val="nil"/>
              <w:bottom w:val="single" w:sz="12" w:space="0" w:color="000000"/>
              <w:right w:val="nil"/>
            </w:tcBorders>
            <w:tcMar>
              <w:top w:w="100" w:type="dxa"/>
              <w:left w:w="100" w:type="dxa"/>
              <w:bottom w:w="100" w:type="dxa"/>
              <w:right w:w="100" w:type="dxa"/>
            </w:tcMar>
          </w:tcPr>
          <w:p w:rsidR="00B60988" w:rsidRDefault="004A22C5">
            <w:pPr>
              <w:spacing w:before="240" w:after="240"/>
              <w:rPr>
                <w:rFonts w:ascii="Times New Roman" w:eastAsia="Times New Roman" w:hAnsi="Times New Roman" w:cs="Times New Roman"/>
              </w:rPr>
            </w:pPr>
            <w:r>
              <w:rPr>
                <w:rFonts w:ascii="Times New Roman" w:eastAsia="Times New Roman" w:hAnsi="Times New Roman" w:cs="Times New Roman"/>
              </w:rPr>
              <w:t>Flow of Events</w:t>
            </w:r>
          </w:p>
        </w:tc>
        <w:tc>
          <w:tcPr>
            <w:tcW w:w="4515" w:type="dxa"/>
            <w:tcBorders>
              <w:top w:val="nil"/>
              <w:left w:val="nil"/>
              <w:bottom w:val="single" w:sz="12" w:space="0" w:color="000000"/>
              <w:right w:val="nil"/>
            </w:tcBorders>
            <w:tcMar>
              <w:top w:w="100" w:type="dxa"/>
              <w:left w:w="100" w:type="dxa"/>
              <w:bottom w:w="100" w:type="dxa"/>
              <w:right w:w="100" w:type="dxa"/>
            </w:tcMar>
          </w:tcPr>
          <w:p w:rsidR="00B60988" w:rsidRDefault="004A22C5">
            <w:pPr>
              <w:spacing w:before="240" w:after="240"/>
              <w:rPr>
                <w:rFonts w:ascii="Times New Roman" w:eastAsia="Times New Roman" w:hAnsi="Times New Roman" w:cs="Times New Roman"/>
              </w:rPr>
            </w:pPr>
            <w:r>
              <w:rPr>
                <w:rFonts w:ascii="Times New Roman" w:eastAsia="Times New Roman" w:hAnsi="Times New Roman" w:cs="Times New Roman"/>
              </w:rPr>
              <w:t>1. Ujjwal searched for “Apple iPhone 7 plus(128GB)” in the view product page.</w:t>
            </w:r>
          </w:p>
          <w:p w:rsidR="00B60988" w:rsidRDefault="004A22C5">
            <w:pPr>
              <w:spacing w:before="240" w:after="240"/>
              <w:rPr>
                <w:rFonts w:ascii="Times New Roman" w:eastAsia="Times New Roman" w:hAnsi="Times New Roman" w:cs="Times New Roman"/>
              </w:rPr>
            </w:pPr>
            <w:r>
              <w:rPr>
                <w:rFonts w:ascii="Times New Roman" w:eastAsia="Times New Roman" w:hAnsi="Times New Roman" w:cs="Times New Roman"/>
              </w:rPr>
              <w:t xml:space="preserve">2. Ujjwal clicks on the “Add to Cart” button. </w:t>
            </w:r>
          </w:p>
          <w:p w:rsidR="00B60988" w:rsidRDefault="004A22C5">
            <w:pPr>
              <w:spacing w:before="240" w:after="240"/>
              <w:rPr>
                <w:rFonts w:ascii="Times New Roman" w:eastAsia="Times New Roman" w:hAnsi="Times New Roman" w:cs="Times New Roman"/>
              </w:rPr>
            </w:pPr>
            <w:r>
              <w:rPr>
                <w:rFonts w:ascii="Times New Roman" w:eastAsia="Times New Roman" w:hAnsi="Times New Roman" w:cs="Times New Roman"/>
              </w:rPr>
              <w:t>3. iPhone 7 plus(128GB) is successfully added to the cart.</w:t>
            </w:r>
          </w:p>
        </w:tc>
      </w:tr>
    </w:tbl>
    <w:p w:rsidR="00B60988" w:rsidRDefault="00B60988">
      <w:pPr>
        <w:rPr>
          <w:rFonts w:ascii="Times New Roman" w:eastAsia="Times New Roman" w:hAnsi="Times New Roman" w:cs="Times New Roman"/>
          <w:b/>
          <w:sz w:val="28"/>
          <w:szCs w:val="28"/>
        </w:rPr>
      </w:pPr>
    </w:p>
    <w:p w:rsidR="00B60988" w:rsidRDefault="004A22C5">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Initial use cases: </w:t>
      </w:r>
    </w:p>
    <w:p w:rsidR="00B60988" w:rsidRDefault="00B60988">
      <w:pPr>
        <w:rPr>
          <w:rFonts w:ascii="Times New Roman" w:eastAsia="Times New Roman" w:hAnsi="Times New Roman" w:cs="Times New Roman"/>
          <w:b/>
          <w:sz w:val="28"/>
          <w:szCs w:val="28"/>
        </w:rPr>
      </w:pPr>
    </w:p>
    <w:tbl>
      <w:tblPr>
        <w:tblStyle w:val="a8"/>
        <w:tblW w:w="8880" w:type="dxa"/>
        <w:tblBorders>
          <w:top w:val="nil"/>
          <w:left w:val="nil"/>
          <w:bottom w:val="nil"/>
          <w:right w:val="nil"/>
          <w:insideH w:val="nil"/>
          <w:insideV w:val="nil"/>
        </w:tblBorders>
        <w:tblLayout w:type="fixed"/>
        <w:tblLook w:val="0600" w:firstRow="0" w:lastRow="0" w:firstColumn="0" w:lastColumn="0" w:noHBand="1" w:noVBand="1"/>
      </w:tblPr>
      <w:tblGrid>
        <w:gridCol w:w="4425"/>
        <w:gridCol w:w="4455"/>
      </w:tblGrid>
      <w:tr w:rsidR="00B60988">
        <w:trPr>
          <w:trHeight w:val="485"/>
        </w:trPr>
        <w:tc>
          <w:tcPr>
            <w:tcW w:w="4425" w:type="dxa"/>
            <w:tcBorders>
              <w:top w:val="single" w:sz="12" w:space="0" w:color="000000"/>
              <w:left w:val="nil"/>
              <w:bottom w:val="single" w:sz="8" w:space="0" w:color="7F7F7F"/>
              <w:right w:val="nil"/>
            </w:tcBorders>
            <w:tcMar>
              <w:top w:w="100" w:type="dxa"/>
              <w:left w:w="100" w:type="dxa"/>
              <w:bottom w:w="100" w:type="dxa"/>
              <w:right w:w="100" w:type="dxa"/>
            </w:tcMar>
          </w:tcPr>
          <w:p w:rsidR="00B60988" w:rsidRDefault="004A22C5">
            <w:pPr>
              <w:spacing w:before="240" w:after="240"/>
              <w:rPr>
                <w:rFonts w:ascii="Times New Roman" w:eastAsia="Times New Roman" w:hAnsi="Times New Roman" w:cs="Times New Roman"/>
              </w:rPr>
            </w:pPr>
            <w:r>
              <w:rPr>
                <w:rFonts w:ascii="Times New Roman" w:eastAsia="Times New Roman" w:hAnsi="Times New Roman" w:cs="Times New Roman"/>
              </w:rPr>
              <w:t>Use case name</w:t>
            </w:r>
          </w:p>
        </w:tc>
        <w:tc>
          <w:tcPr>
            <w:tcW w:w="4455" w:type="dxa"/>
            <w:tcBorders>
              <w:top w:val="single" w:sz="12" w:space="0" w:color="000000"/>
              <w:left w:val="nil"/>
              <w:bottom w:val="single" w:sz="8" w:space="0" w:color="7F7F7F"/>
              <w:right w:val="nil"/>
            </w:tcBorders>
            <w:tcMar>
              <w:top w:w="100" w:type="dxa"/>
              <w:left w:w="100" w:type="dxa"/>
              <w:bottom w:w="100" w:type="dxa"/>
              <w:right w:w="100" w:type="dxa"/>
            </w:tcMar>
          </w:tcPr>
          <w:p w:rsidR="00B60988" w:rsidRDefault="004A22C5">
            <w:pPr>
              <w:spacing w:before="240" w:after="240"/>
              <w:rPr>
                <w:rFonts w:ascii="Times New Roman" w:eastAsia="Times New Roman" w:hAnsi="Times New Roman" w:cs="Times New Roman"/>
              </w:rPr>
            </w:pPr>
            <w:r>
              <w:rPr>
                <w:rFonts w:ascii="Times New Roman" w:eastAsia="Times New Roman" w:hAnsi="Times New Roman" w:cs="Times New Roman"/>
              </w:rPr>
              <w:t>AddToCart</w:t>
            </w:r>
          </w:p>
        </w:tc>
      </w:tr>
      <w:tr w:rsidR="00B60988">
        <w:trPr>
          <w:trHeight w:val="485"/>
        </w:trPr>
        <w:tc>
          <w:tcPr>
            <w:tcW w:w="4425" w:type="dxa"/>
            <w:tcBorders>
              <w:top w:val="nil"/>
              <w:left w:val="nil"/>
              <w:bottom w:val="single" w:sz="8" w:space="0" w:color="7F7F7F"/>
              <w:right w:val="nil"/>
            </w:tcBorders>
            <w:tcMar>
              <w:top w:w="100" w:type="dxa"/>
              <w:left w:w="100" w:type="dxa"/>
              <w:bottom w:w="100" w:type="dxa"/>
              <w:right w:w="100" w:type="dxa"/>
            </w:tcMar>
          </w:tcPr>
          <w:p w:rsidR="00B60988" w:rsidRDefault="004A22C5">
            <w:pPr>
              <w:spacing w:before="240" w:after="240"/>
              <w:rPr>
                <w:rFonts w:ascii="Times New Roman" w:eastAsia="Times New Roman" w:hAnsi="Times New Roman" w:cs="Times New Roman"/>
              </w:rPr>
            </w:pPr>
            <w:r>
              <w:rPr>
                <w:rFonts w:ascii="Times New Roman" w:eastAsia="Times New Roman" w:hAnsi="Times New Roman" w:cs="Times New Roman"/>
              </w:rPr>
              <w:t>Participating Actor</w:t>
            </w:r>
          </w:p>
        </w:tc>
        <w:tc>
          <w:tcPr>
            <w:tcW w:w="4455" w:type="dxa"/>
            <w:tcBorders>
              <w:top w:val="nil"/>
              <w:left w:val="nil"/>
              <w:bottom w:val="single" w:sz="8" w:space="0" w:color="7F7F7F"/>
              <w:right w:val="nil"/>
            </w:tcBorders>
            <w:tcMar>
              <w:top w:w="100" w:type="dxa"/>
              <w:left w:w="100" w:type="dxa"/>
              <w:bottom w:w="100" w:type="dxa"/>
              <w:right w:w="100" w:type="dxa"/>
            </w:tcMar>
          </w:tcPr>
          <w:p w:rsidR="00B60988" w:rsidRDefault="004A22C5">
            <w:pPr>
              <w:spacing w:before="240" w:after="240"/>
              <w:rPr>
                <w:rFonts w:ascii="Times New Roman" w:eastAsia="Times New Roman" w:hAnsi="Times New Roman" w:cs="Times New Roman"/>
              </w:rPr>
            </w:pPr>
            <w:r>
              <w:rPr>
                <w:rFonts w:ascii="Times New Roman" w:eastAsia="Times New Roman" w:hAnsi="Times New Roman" w:cs="Times New Roman"/>
              </w:rPr>
              <w:t>Initiated by Customer</w:t>
            </w:r>
          </w:p>
        </w:tc>
      </w:tr>
      <w:tr w:rsidR="00B60988">
        <w:trPr>
          <w:trHeight w:val="2870"/>
        </w:trPr>
        <w:tc>
          <w:tcPr>
            <w:tcW w:w="4425" w:type="dxa"/>
            <w:tcBorders>
              <w:top w:val="nil"/>
              <w:left w:val="nil"/>
              <w:bottom w:val="nil"/>
              <w:right w:val="nil"/>
            </w:tcBorders>
            <w:tcMar>
              <w:top w:w="100" w:type="dxa"/>
              <w:left w:w="100" w:type="dxa"/>
              <w:bottom w:w="100" w:type="dxa"/>
              <w:right w:w="100" w:type="dxa"/>
            </w:tcMar>
          </w:tcPr>
          <w:p w:rsidR="00B60988" w:rsidRDefault="004A22C5">
            <w:pPr>
              <w:spacing w:before="240" w:after="240"/>
              <w:rPr>
                <w:rFonts w:ascii="Times New Roman" w:eastAsia="Times New Roman" w:hAnsi="Times New Roman" w:cs="Times New Roman"/>
              </w:rPr>
            </w:pPr>
            <w:r>
              <w:rPr>
                <w:rFonts w:ascii="Times New Roman" w:eastAsia="Times New Roman" w:hAnsi="Times New Roman" w:cs="Times New Roman"/>
              </w:rPr>
              <w:t>Flow of Events</w:t>
            </w:r>
          </w:p>
        </w:tc>
        <w:tc>
          <w:tcPr>
            <w:tcW w:w="4455" w:type="dxa"/>
            <w:tcBorders>
              <w:top w:val="nil"/>
              <w:left w:val="nil"/>
              <w:bottom w:val="nil"/>
              <w:right w:val="nil"/>
            </w:tcBorders>
            <w:tcMar>
              <w:top w:w="100" w:type="dxa"/>
              <w:left w:w="100" w:type="dxa"/>
              <w:bottom w:w="100" w:type="dxa"/>
              <w:right w:w="100" w:type="dxa"/>
            </w:tcMar>
          </w:tcPr>
          <w:p w:rsidR="00B60988" w:rsidRDefault="004A22C5">
            <w:pPr>
              <w:spacing w:before="240" w:after="240"/>
              <w:rPr>
                <w:rFonts w:ascii="Times New Roman" w:eastAsia="Times New Roman" w:hAnsi="Times New Roman" w:cs="Times New Roman"/>
              </w:rPr>
            </w:pPr>
            <w:r>
              <w:rPr>
                <w:rFonts w:ascii="Times New Roman" w:eastAsia="Times New Roman" w:hAnsi="Times New Roman" w:cs="Times New Roman"/>
              </w:rPr>
              <w:t>1. Customers click the “Add To Cart” button from the view product details page he wants to add.</w:t>
            </w:r>
          </w:p>
          <w:p w:rsidR="00B60988" w:rsidDel="008B066D" w:rsidRDefault="004A22C5">
            <w:pPr>
              <w:spacing w:before="240" w:after="240"/>
              <w:rPr>
                <w:del w:id="11" w:author="Dr. Yongming Tang" w:date="2020-11-16T12:08:00Z"/>
                <w:rFonts w:ascii="Times New Roman" w:eastAsia="Times New Roman" w:hAnsi="Times New Roman" w:cs="Times New Roman"/>
              </w:rPr>
            </w:pPr>
            <w:del w:id="12" w:author="Dr. Yongming Tang" w:date="2020-11-16T12:08:00Z">
              <w:r w:rsidDel="008B066D">
                <w:rPr>
                  <w:rFonts w:ascii="Times New Roman" w:eastAsia="Times New Roman" w:hAnsi="Times New Roman" w:cs="Times New Roman"/>
                </w:rPr>
                <w:delText>2. Customer clicked on the Add to cart button.</w:delText>
              </w:r>
            </w:del>
            <w:ins w:id="13" w:author="Dr. Yongming Tang" w:date="2020-11-16T12:08:00Z">
              <w:r w:rsidR="008B066D">
                <w:rPr>
                  <w:rFonts w:ascii="Times New Roman" w:eastAsia="Times New Roman" w:hAnsi="Times New Roman" w:cs="Times New Roman"/>
                </w:rPr>
                <w:t>//Not necessary to repeat Click</w:t>
              </w:r>
            </w:ins>
          </w:p>
          <w:p w:rsidR="00B60988" w:rsidRDefault="004A22C5">
            <w:pPr>
              <w:spacing w:before="240" w:after="240"/>
              <w:rPr>
                <w:rFonts w:ascii="Times New Roman" w:eastAsia="Times New Roman" w:hAnsi="Times New Roman" w:cs="Times New Roman"/>
              </w:rPr>
            </w:pPr>
            <w:r>
              <w:rPr>
                <w:rFonts w:ascii="Times New Roman" w:eastAsia="Times New Roman" w:hAnsi="Times New Roman" w:cs="Times New Roman"/>
              </w:rPr>
              <w:t>3. Product is added to cart.</w:t>
            </w:r>
          </w:p>
        </w:tc>
      </w:tr>
      <w:tr w:rsidR="00B60988">
        <w:trPr>
          <w:trHeight w:val="485"/>
        </w:trPr>
        <w:tc>
          <w:tcPr>
            <w:tcW w:w="4425" w:type="dxa"/>
            <w:tcBorders>
              <w:top w:val="single" w:sz="8" w:space="0" w:color="7F7F7F"/>
              <w:left w:val="nil"/>
              <w:bottom w:val="single" w:sz="8" w:space="0" w:color="7F7F7F"/>
              <w:right w:val="nil"/>
            </w:tcBorders>
            <w:tcMar>
              <w:top w:w="100" w:type="dxa"/>
              <w:left w:w="100" w:type="dxa"/>
              <w:bottom w:w="100" w:type="dxa"/>
              <w:right w:w="100" w:type="dxa"/>
            </w:tcMar>
          </w:tcPr>
          <w:p w:rsidR="00B60988" w:rsidRDefault="004A22C5">
            <w:pPr>
              <w:spacing w:before="240" w:after="240"/>
              <w:rPr>
                <w:rFonts w:ascii="Times New Roman" w:eastAsia="Times New Roman" w:hAnsi="Times New Roman" w:cs="Times New Roman"/>
              </w:rPr>
            </w:pPr>
            <w:r>
              <w:rPr>
                <w:rFonts w:ascii="Times New Roman" w:eastAsia="Times New Roman" w:hAnsi="Times New Roman" w:cs="Times New Roman"/>
              </w:rPr>
              <w:lastRenderedPageBreak/>
              <w:t>Entry conditions</w:t>
            </w:r>
          </w:p>
        </w:tc>
        <w:tc>
          <w:tcPr>
            <w:tcW w:w="4455" w:type="dxa"/>
            <w:tcBorders>
              <w:top w:val="single" w:sz="8" w:space="0" w:color="7F7F7F"/>
              <w:left w:val="nil"/>
              <w:bottom w:val="single" w:sz="8" w:space="0" w:color="7F7F7F"/>
              <w:right w:val="nil"/>
            </w:tcBorders>
            <w:tcMar>
              <w:top w:w="100" w:type="dxa"/>
              <w:left w:w="100" w:type="dxa"/>
              <w:bottom w:w="100" w:type="dxa"/>
              <w:right w:w="100" w:type="dxa"/>
            </w:tcMar>
          </w:tcPr>
          <w:p w:rsidR="00B60988" w:rsidRDefault="004A22C5">
            <w:pPr>
              <w:spacing w:before="240" w:after="240"/>
              <w:rPr>
                <w:rFonts w:ascii="Times New Roman" w:eastAsia="Times New Roman" w:hAnsi="Times New Roman" w:cs="Times New Roman"/>
              </w:rPr>
            </w:pPr>
            <w:r>
              <w:rPr>
                <w:rFonts w:ascii="Times New Roman" w:eastAsia="Times New Roman" w:hAnsi="Times New Roman" w:cs="Times New Roman"/>
              </w:rPr>
              <w:t>Amazon product page has been loaded, product is in stock</w:t>
            </w:r>
          </w:p>
        </w:tc>
      </w:tr>
      <w:tr w:rsidR="00B60988">
        <w:trPr>
          <w:trHeight w:val="770"/>
        </w:trPr>
        <w:tc>
          <w:tcPr>
            <w:tcW w:w="4425" w:type="dxa"/>
            <w:tcBorders>
              <w:top w:val="nil"/>
              <w:left w:val="nil"/>
              <w:bottom w:val="nil"/>
              <w:right w:val="nil"/>
            </w:tcBorders>
            <w:tcMar>
              <w:top w:w="100" w:type="dxa"/>
              <w:left w:w="100" w:type="dxa"/>
              <w:bottom w:w="100" w:type="dxa"/>
              <w:right w:w="100" w:type="dxa"/>
            </w:tcMar>
          </w:tcPr>
          <w:p w:rsidR="00B60988" w:rsidRDefault="004A22C5">
            <w:pPr>
              <w:spacing w:before="240" w:after="240"/>
              <w:rPr>
                <w:rFonts w:ascii="Times New Roman" w:eastAsia="Times New Roman" w:hAnsi="Times New Roman" w:cs="Times New Roman"/>
              </w:rPr>
            </w:pPr>
            <w:r>
              <w:rPr>
                <w:rFonts w:ascii="Times New Roman" w:eastAsia="Times New Roman" w:hAnsi="Times New Roman" w:cs="Times New Roman"/>
              </w:rPr>
              <w:t>Exit conditions</w:t>
            </w:r>
          </w:p>
        </w:tc>
        <w:tc>
          <w:tcPr>
            <w:tcW w:w="4455" w:type="dxa"/>
            <w:tcBorders>
              <w:top w:val="nil"/>
              <w:left w:val="nil"/>
              <w:bottom w:val="nil"/>
              <w:right w:val="nil"/>
            </w:tcBorders>
            <w:tcMar>
              <w:top w:w="100" w:type="dxa"/>
              <w:left w:w="100" w:type="dxa"/>
              <w:bottom w:w="100" w:type="dxa"/>
              <w:right w:w="100" w:type="dxa"/>
            </w:tcMar>
          </w:tcPr>
          <w:p w:rsidR="00B60988" w:rsidRDefault="004A22C5">
            <w:pPr>
              <w:spacing w:before="240" w:after="240"/>
              <w:rPr>
                <w:rFonts w:ascii="Times New Roman" w:eastAsia="Times New Roman" w:hAnsi="Times New Roman" w:cs="Times New Roman"/>
              </w:rPr>
            </w:pPr>
            <w:r>
              <w:rPr>
                <w:rFonts w:ascii="Times New Roman" w:eastAsia="Times New Roman" w:hAnsi="Times New Roman" w:cs="Times New Roman"/>
              </w:rPr>
              <w:t>Add to cart item is added</w:t>
            </w:r>
          </w:p>
        </w:tc>
      </w:tr>
      <w:tr w:rsidR="00B60988">
        <w:trPr>
          <w:trHeight w:val="770"/>
        </w:trPr>
        <w:tc>
          <w:tcPr>
            <w:tcW w:w="4425" w:type="dxa"/>
            <w:tcBorders>
              <w:top w:val="single" w:sz="8" w:space="0" w:color="7F7F7F"/>
              <w:left w:val="nil"/>
              <w:bottom w:val="single" w:sz="12" w:space="0" w:color="000000"/>
              <w:right w:val="nil"/>
            </w:tcBorders>
            <w:tcMar>
              <w:top w:w="100" w:type="dxa"/>
              <w:left w:w="100" w:type="dxa"/>
              <w:bottom w:w="100" w:type="dxa"/>
              <w:right w:w="100" w:type="dxa"/>
            </w:tcMar>
          </w:tcPr>
          <w:p w:rsidR="00B60988" w:rsidRDefault="004A22C5">
            <w:pPr>
              <w:spacing w:before="240" w:after="240"/>
              <w:rPr>
                <w:rFonts w:ascii="Times New Roman" w:eastAsia="Times New Roman" w:hAnsi="Times New Roman" w:cs="Times New Roman"/>
              </w:rPr>
            </w:pPr>
            <w:r>
              <w:rPr>
                <w:rFonts w:ascii="Times New Roman" w:eastAsia="Times New Roman" w:hAnsi="Times New Roman" w:cs="Times New Roman"/>
              </w:rPr>
              <w:t>Quality Requirements</w:t>
            </w:r>
          </w:p>
        </w:tc>
        <w:tc>
          <w:tcPr>
            <w:tcW w:w="4455" w:type="dxa"/>
            <w:tcBorders>
              <w:top w:val="single" w:sz="8" w:space="0" w:color="7F7F7F"/>
              <w:left w:val="nil"/>
              <w:bottom w:val="single" w:sz="12" w:space="0" w:color="000000"/>
              <w:right w:val="nil"/>
            </w:tcBorders>
            <w:tcMar>
              <w:top w:w="100" w:type="dxa"/>
              <w:left w:w="100" w:type="dxa"/>
              <w:bottom w:w="100" w:type="dxa"/>
              <w:right w:w="100" w:type="dxa"/>
            </w:tcMar>
          </w:tcPr>
          <w:p w:rsidR="00B60988" w:rsidRDefault="004A22C5">
            <w:pPr>
              <w:spacing w:before="240" w:after="240"/>
              <w:rPr>
                <w:rFonts w:ascii="Times New Roman" w:eastAsia="Times New Roman" w:hAnsi="Times New Roman" w:cs="Times New Roman"/>
              </w:rPr>
            </w:pPr>
            <w:r>
              <w:rPr>
                <w:rFonts w:ascii="Times New Roman" w:eastAsia="Times New Roman" w:hAnsi="Times New Roman" w:cs="Times New Roman"/>
              </w:rPr>
              <w:t>Results must be displayed in less than 3 seconds</w:t>
            </w:r>
          </w:p>
        </w:tc>
      </w:tr>
    </w:tbl>
    <w:p w:rsidR="00B60988" w:rsidRDefault="00B60988">
      <w:pPr>
        <w:rPr>
          <w:rFonts w:ascii="Times New Roman" w:eastAsia="Times New Roman" w:hAnsi="Times New Roman" w:cs="Times New Roman"/>
          <w:b/>
          <w:sz w:val="28"/>
          <w:szCs w:val="28"/>
        </w:rPr>
      </w:pPr>
    </w:p>
    <w:p w:rsidR="00B60988" w:rsidRDefault="004A22C5">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The most refined final use cases:</w:t>
      </w:r>
    </w:p>
    <w:p w:rsidR="00B60988" w:rsidRDefault="00B60988">
      <w:pPr>
        <w:rPr>
          <w:rFonts w:ascii="Times New Roman" w:eastAsia="Times New Roman" w:hAnsi="Times New Roman" w:cs="Times New Roman"/>
        </w:rPr>
      </w:pPr>
    </w:p>
    <w:tbl>
      <w:tblPr>
        <w:tblStyle w:val="a9"/>
        <w:tblW w:w="8880" w:type="dxa"/>
        <w:tblBorders>
          <w:top w:val="nil"/>
          <w:left w:val="nil"/>
          <w:bottom w:val="nil"/>
          <w:right w:val="nil"/>
          <w:insideH w:val="nil"/>
          <w:insideV w:val="nil"/>
        </w:tblBorders>
        <w:tblLayout w:type="fixed"/>
        <w:tblLook w:val="0600" w:firstRow="0" w:lastRow="0" w:firstColumn="0" w:lastColumn="0" w:noHBand="1" w:noVBand="1"/>
      </w:tblPr>
      <w:tblGrid>
        <w:gridCol w:w="4335"/>
        <w:gridCol w:w="4545"/>
      </w:tblGrid>
      <w:tr w:rsidR="00B60988">
        <w:trPr>
          <w:trHeight w:val="485"/>
        </w:trPr>
        <w:tc>
          <w:tcPr>
            <w:tcW w:w="4335" w:type="dxa"/>
            <w:tcBorders>
              <w:top w:val="single" w:sz="12" w:space="0" w:color="000000"/>
              <w:left w:val="nil"/>
              <w:bottom w:val="single" w:sz="8" w:space="0" w:color="7F7F7F"/>
              <w:right w:val="nil"/>
            </w:tcBorders>
            <w:tcMar>
              <w:top w:w="100" w:type="dxa"/>
              <w:left w:w="100" w:type="dxa"/>
              <w:bottom w:w="100" w:type="dxa"/>
              <w:right w:w="100" w:type="dxa"/>
            </w:tcMar>
          </w:tcPr>
          <w:p w:rsidR="00B60988" w:rsidRDefault="004A22C5">
            <w:pPr>
              <w:spacing w:before="240" w:after="240"/>
              <w:rPr>
                <w:rFonts w:ascii="Times New Roman" w:eastAsia="Times New Roman" w:hAnsi="Times New Roman" w:cs="Times New Roman"/>
              </w:rPr>
            </w:pPr>
            <w:r>
              <w:rPr>
                <w:rFonts w:ascii="Times New Roman" w:eastAsia="Times New Roman" w:hAnsi="Times New Roman" w:cs="Times New Roman"/>
              </w:rPr>
              <w:t>Use case name</w:t>
            </w:r>
          </w:p>
        </w:tc>
        <w:tc>
          <w:tcPr>
            <w:tcW w:w="4545" w:type="dxa"/>
            <w:tcBorders>
              <w:top w:val="single" w:sz="12" w:space="0" w:color="000000"/>
              <w:left w:val="nil"/>
              <w:bottom w:val="single" w:sz="8" w:space="0" w:color="7F7F7F"/>
              <w:right w:val="nil"/>
            </w:tcBorders>
            <w:tcMar>
              <w:top w:w="100" w:type="dxa"/>
              <w:left w:w="100" w:type="dxa"/>
              <w:bottom w:w="100" w:type="dxa"/>
              <w:right w:w="100" w:type="dxa"/>
            </w:tcMar>
          </w:tcPr>
          <w:p w:rsidR="00B60988" w:rsidRDefault="004A22C5">
            <w:pPr>
              <w:spacing w:before="240" w:after="240"/>
              <w:rPr>
                <w:rFonts w:ascii="Times New Roman" w:eastAsia="Times New Roman" w:hAnsi="Times New Roman" w:cs="Times New Roman"/>
              </w:rPr>
            </w:pPr>
            <w:r>
              <w:rPr>
                <w:rFonts w:ascii="Times New Roman" w:eastAsia="Times New Roman" w:hAnsi="Times New Roman" w:cs="Times New Roman"/>
              </w:rPr>
              <w:t>AddToCart</w:t>
            </w:r>
          </w:p>
        </w:tc>
      </w:tr>
      <w:tr w:rsidR="00B60988">
        <w:trPr>
          <w:trHeight w:val="485"/>
        </w:trPr>
        <w:tc>
          <w:tcPr>
            <w:tcW w:w="4335" w:type="dxa"/>
            <w:tcBorders>
              <w:top w:val="nil"/>
              <w:left w:val="nil"/>
              <w:bottom w:val="single" w:sz="8" w:space="0" w:color="7F7F7F"/>
              <w:right w:val="nil"/>
            </w:tcBorders>
            <w:tcMar>
              <w:top w:w="100" w:type="dxa"/>
              <w:left w:w="100" w:type="dxa"/>
              <w:bottom w:w="100" w:type="dxa"/>
              <w:right w:w="100" w:type="dxa"/>
            </w:tcMar>
          </w:tcPr>
          <w:p w:rsidR="00B60988" w:rsidRDefault="004A22C5">
            <w:pPr>
              <w:spacing w:before="240" w:after="240"/>
              <w:rPr>
                <w:rFonts w:ascii="Times New Roman" w:eastAsia="Times New Roman" w:hAnsi="Times New Roman" w:cs="Times New Roman"/>
              </w:rPr>
            </w:pPr>
            <w:r>
              <w:rPr>
                <w:rFonts w:ascii="Times New Roman" w:eastAsia="Times New Roman" w:hAnsi="Times New Roman" w:cs="Times New Roman"/>
              </w:rPr>
              <w:t>Participating Actor</w:t>
            </w:r>
          </w:p>
        </w:tc>
        <w:tc>
          <w:tcPr>
            <w:tcW w:w="4545" w:type="dxa"/>
            <w:tcBorders>
              <w:top w:val="nil"/>
              <w:left w:val="nil"/>
              <w:bottom w:val="single" w:sz="8" w:space="0" w:color="7F7F7F"/>
              <w:right w:val="nil"/>
            </w:tcBorders>
            <w:tcMar>
              <w:top w:w="100" w:type="dxa"/>
              <w:left w:w="100" w:type="dxa"/>
              <w:bottom w:w="100" w:type="dxa"/>
              <w:right w:w="100" w:type="dxa"/>
            </w:tcMar>
          </w:tcPr>
          <w:p w:rsidR="00B60988" w:rsidRDefault="004A22C5">
            <w:pPr>
              <w:spacing w:before="240" w:after="240"/>
              <w:rPr>
                <w:rFonts w:ascii="Times New Roman" w:eastAsia="Times New Roman" w:hAnsi="Times New Roman" w:cs="Times New Roman"/>
              </w:rPr>
            </w:pPr>
            <w:r>
              <w:rPr>
                <w:rFonts w:ascii="Times New Roman" w:eastAsia="Times New Roman" w:hAnsi="Times New Roman" w:cs="Times New Roman"/>
              </w:rPr>
              <w:t>Initiated by Customer</w:t>
            </w:r>
          </w:p>
        </w:tc>
      </w:tr>
      <w:tr w:rsidR="00B60988">
        <w:trPr>
          <w:trHeight w:val="5510"/>
        </w:trPr>
        <w:tc>
          <w:tcPr>
            <w:tcW w:w="4335" w:type="dxa"/>
            <w:tcBorders>
              <w:top w:val="nil"/>
              <w:left w:val="nil"/>
              <w:bottom w:val="nil"/>
              <w:right w:val="nil"/>
            </w:tcBorders>
            <w:tcMar>
              <w:top w:w="100" w:type="dxa"/>
              <w:left w:w="100" w:type="dxa"/>
              <w:bottom w:w="100" w:type="dxa"/>
              <w:right w:w="100" w:type="dxa"/>
            </w:tcMar>
          </w:tcPr>
          <w:p w:rsidR="00B60988" w:rsidRDefault="004A22C5">
            <w:pPr>
              <w:spacing w:before="240" w:after="240"/>
              <w:rPr>
                <w:rFonts w:ascii="Times New Roman" w:eastAsia="Times New Roman" w:hAnsi="Times New Roman" w:cs="Times New Roman"/>
              </w:rPr>
            </w:pPr>
            <w:r>
              <w:rPr>
                <w:rFonts w:ascii="Times New Roman" w:eastAsia="Times New Roman" w:hAnsi="Times New Roman" w:cs="Times New Roman"/>
              </w:rPr>
              <w:t>Flow of Events</w:t>
            </w:r>
          </w:p>
        </w:tc>
        <w:tc>
          <w:tcPr>
            <w:tcW w:w="4545" w:type="dxa"/>
            <w:tcBorders>
              <w:top w:val="nil"/>
              <w:left w:val="nil"/>
              <w:bottom w:val="nil"/>
              <w:right w:val="nil"/>
            </w:tcBorders>
            <w:tcMar>
              <w:top w:w="100" w:type="dxa"/>
              <w:left w:w="100" w:type="dxa"/>
              <w:bottom w:w="100" w:type="dxa"/>
              <w:right w:w="100" w:type="dxa"/>
            </w:tcMar>
          </w:tcPr>
          <w:p w:rsidR="00B60988" w:rsidRDefault="004A22C5">
            <w:pPr>
              <w:spacing w:before="240" w:after="240"/>
              <w:rPr>
                <w:rFonts w:ascii="Times New Roman" w:eastAsia="Times New Roman" w:hAnsi="Times New Roman" w:cs="Times New Roman"/>
              </w:rPr>
            </w:pPr>
            <w:r>
              <w:rPr>
                <w:rFonts w:ascii="Times New Roman" w:eastAsia="Times New Roman" w:hAnsi="Times New Roman" w:cs="Times New Roman"/>
              </w:rPr>
              <w:t>1. A  Customer clicks the “Add to Cart” shown in the product page.</w:t>
            </w:r>
          </w:p>
          <w:p w:rsidR="00B60988" w:rsidRDefault="004A22C5">
            <w:pPr>
              <w:spacing w:before="240" w:after="240"/>
              <w:rPr>
                <w:rFonts w:ascii="Times New Roman" w:eastAsia="Times New Roman" w:hAnsi="Times New Roman" w:cs="Times New Roman"/>
              </w:rPr>
            </w:pPr>
            <w:r>
              <w:rPr>
                <w:rFonts w:ascii="Times New Roman" w:eastAsia="Times New Roman" w:hAnsi="Times New Roman" w:cs="Times New Roman"/>
              </w:rPr>
              <w:t>2. The AddToCartControl is created by the</w:t>
            </w:r>
            <w:r>
              <w:rPr>
                <w:rFonts w:ascii="Times New Roman" w:eastAsia="Times New Roman" w:hAnsi="Times New Roman" w:cs="Times New Roman"/>
              </w:rPr>
              <w:tab/>
              <w:t>AddToCarttBO.</w:t>
            </w:r>
          </w:p>
          <w:p w:rsidR="00B60988" w:rsidRDefault="004A22C5">
            <w:pPr>
              <w:spacing w:before="240" w:after="240"/>
              <w:rPr>
                <w:rFonts w:ascii="Times New Roman" w:eastAsia="Times New Roman" w:hAnsi="Times New Roman" w:cs="Times New Roman"/>
              </w:rPr>
            </w:pPr>
            <w:r>
              <w:rPr>
                <w:rFonts w:ascii="Times New Roman" w:eastAsia="Times New Roman" w:hAnsi="Times New Roman" w:cs="Times New Roman"/>
              </w:rPr>
              <w:t>3. The AddToCartControl gets the product information like size, colour, quality and dimensions from the entity Product.</w:t>
            </w:r>
          </w:p>
          <w:p w:rsidR="00B60988" w:rsidRDefault="004A22C5">
            <w:pPr>
              <w:spacing w:before="240" w:after="240"/>
              <w:rPr>
                <w:rFonts w:ascii="Times New Roman" w:eastAsia="Times New Roman" w:hAnsi="Times New Roman" w:cs="Times New Roman"/>
              </w:rPr>
            </w:pPr>
            <w:r>
              <w:rPr>
                <w:rFonts w:ascii="Times New Roman" w:eastAsia="Times New Roman" w:hAnsi="Times New Roman" w:cs="Times New Roman"/>
              </w:rPr>
              <w:t>4.Then AddToCartControl creates a c</w:t>
            </w:r>
            <w:ins w:id="14" w:author="Dr. Yongming Tang" w:date="2020-11-16T12:09:00Z">
              <w:r w:rsidR="003E1A58">
                <w:rPr>
                  <w:rFonts w:ascii="Times New Roman" w:eastAsia="Times New Roman" w:hAnsi="Times New Roman" w:cs="Times New Roman"/>
                </w:rPr>
                <w:t>ShoppingC</w:t>
              </w:r>
            </w:ins>
            <w:r>
              <w:rPr>
                <w:rFonts w:ascii="Times New Roman" w:eastAsia="Times New Roman" w:hAnsi="Times New Roman" w:cs="Times New Roman"/>
              </w:rPr>
              <w:t xml:space="preserve">art object and initiates the add product functionality.                                       </w:t>
            </w:r>
          </w:p>
          <w:p w:rsidR="00B60988" w:rsidRDefault="004A22C5">
            <w:pPr>
              <w:spacing w:before="240" w:after="240"/>
              <w:rPr>
                <w:rFonts w:ascii="Times New Roman" w:eastAsia="Times New Roman" w:hAnsi="Times New Roman" w:cs="Times New Roman"/>
              </w:rPr>
            </w:pPr>
            <w:r>
              <w:rPr>
                <w:rFonts w:ascii="Times New Roman" w:eastAsia="Times New Roman" w:hAnsi="Times New Roman" w:cs="Times New Roman"/>
              </w:rPr>
              <w:t xml:space="preserve">5. The AddToCartControl object adds the product to cart.  </w:t>
            </w:r>
            <w:ins w:id="15" w:author="Dr. Yongming Tang" w:date="2020-11-16T12:10:00Z">
              <w:r w:rsidR="003E1A58">
                <w:rPr>
                  <w:rFonts w:ascii="Times New Roman" w:eastAsia="Times New Roman" w:hAnsi="Times New Roman" w:cs="Times New Roman"/>
                </w:rPr>
                <w:t>//Missed 6 confirmation</w:t>
              </w:r>
            </w:ins>
          </w:p>
        </w:tc>
      </w:tr>
      <w:tr w:rsidR="00B60988">
        <w:trPr>
          <w:trHeight w:val="485"/>
        </w:trPr>
        <w:tc>
          <w:tcPr>
            <w:tcW w:w="4335" w:type="dxa"/>
            <w:tcBorders>
              <w:top w:val="single" w:sz="8" w:space="0" w:color="7F7F7F"/>
              <w:left w:val="nil"/>
              <w:bottom w:val="single" w:sz="8" w:space="0" w:color="7F7F7F"/>
              <w:right w:val="nil"/>
            </w:tcBorders>
            <w:tcMar>
              <w:top w:w="100" w:type="dxa"/>
              <w:left w:w="100" w:type="dxa"/>
              <w:bottom w:w="100" w:type="dxa"/>
              <w:right w:w="100" w:type="dxa"/>
            </w:tcMar>
          </w:tcPr>
          <w:p w:rsidR="00B60988" w:rsidRDefault="004A22C5">
            <w:pPr>
              <w:spacing w:before="240" w:after="240"/>
              <w:rPr>
                <w:rFonts w:ascii="Times New Roman" w:eastAsia="Times New Roman" w:hAnsi="Times New Roman" w:cs="Times New Roman"/>
              </w:rPr>
            </w:pPr>
            <w:r>
              <w:rPr>
                <w:rFonts w:ascii="Times New Roman" w:eastAsia="Times New Roman" w:hAnsi="Times New Roman" w:cs="Times New Roman"/>
              </w:rPr>
              <w:lastRenderedPageBreak/>
              <w:t>Entry conditions</w:t>
            </w:r>
          </w:p>
        </w:tc>
        <w:tc>
          <w:tcPr>
            <w:tcW w:w="4545" w:type="dxa"/>
            <w:tcBorders>
              <w:top w:val="single" w:sz="8" w:space="0" w:color="7F7F7F"/>
              <w:left w:val="nil"/>
              <w:bottom w:val="single" w:sz="8" w:space="0" w:color="7F7F7F"/>
              <w:right w:val="nil"/>
            </w:tcBorders>
            <w:tcMar>
              <w:top w:w="100" w:type="dxa"/>
              <w:left w:w="100" w:type="dxa"/>
              <w:bottom w:w="100" w:type="dxa"/>
              <w:right w:w="100" w:type="dxa"/>
            </w:tcMar>
          </w:tcPr>
          <w:p w:rsidR="00B60988" w:rsidRDefault="004A22C5">
            <w:pPr>
              <w:spacing w:before="240" w:after="240"/>
              <w:rPr>
                <w:rFonts w:ascii="Times New Roman" w:eastAsia="Times New Roman" w:hAnsi="Times New Roman" w:cs="Times New Roman"/>
              </w:rPr>
            </w:pPr>
            <w:r>
              <w:rPr>
                <w:rFonts w:ascii="Times New Roman" w:eastAsia="Times New Roman" w:hAnsi="Times New Roman" w:cs="Times New Roman"/>
              </w:rPr>
              <w:t>Amazon web page has been loaded, product is in stock</w:t>
            </w:r>
          </w:p>
        </w:tc>
      </w:tr>
      <w:tr w:rsidR="00B60988">
        <w:trPr>
          <w:trHeight w:val="485"/>
        </w:trPr>
        <w:tc>
          <w:tcPr>
            <w:tcW w:w="4335" w:type="dxa"/>
            <w:tcBorders>
              <w:top w:val="nil"/>
              <w:left w:val="nil"/>
              <w:bottom w:val="nil"/>
              <w:right w:val="nil"/>
            </w:tcBorders>
            <w:tcMar>
              <w:top w:w="100" w:type="dxa"/>
              <w:left w:w="100" w:type="dxa"/>
              <w:bottom w:w="100" w:type="dxa"/>
              <w:right w:w="100" w:type="dxa"/>
            </w:tcMar>
          </w:tcPr>
          <w:p w:rsidR="00B60988" w:rsidRDefault="004A22C5">
            <w:pPr>
              <w:spacing w:before="240" w:after="240"/>
              <w:rPr>
                <w:rFonts w:ascii="Times New Roman" w:eastAsia="Times New Roman" w:hAnsi="Times New Roman" w:cs="Times New Roman"/>
              </w:rPr>
            </w:pPr>
            <w:r>
              <w:rPr>
                <w:rFonts w:ascii="Times New Roman" w:eastAsia="Times New Roman" w:hAnsi="Times New Roman" w:cs="Times New Roman"/>
              </w:rPr>
              <w:t>Exit conditions</w:t>
            </w:r>
          </w:p>
        </w:tc>
        <w:tc>
          <w:tcPr>
            <w:tcW w:w="4545" w:type="dxa"/>
            <w:tcBorders>
              <w:top w:val="nil"/>
              <w:left w:val="nil"/>
              <w:bottom w:val="nil"/>
              <w:right w:val="nil"/>
            </w:tcBorders>
            <w:tcMar>
              <w:top w:w="100" w:type="dxa"/>
              <w:left w:w="100" w:type="dxa"/>
              <w:bottom w:w="100" w:type="dxa"/>
              <w:right w:w="100" w:type="dxa"/>
            </w:tcMar>
          </w:tcPr>
          <w:p w:rsidR="00B60988" w:rsidRDefault="004A22C5">
            <w:pPr>
              <w:spacing w:before="240" w:after="240"/>
              <w:rPr>
                <w:rFonts w:ascii="Times New Roman" w:eastAsia="Times New Roman" w:hAnsi="Times New Roman" w:cs="Times New Roman"/>
              </w:rPr>
            </w:pPr>
            <w:r>
              <w:rPr>
                <w:rFonts w:ascii="Times New Roman" w:eastAsia="Times New Roman" w:hAnsi="Times New Roman" w:cs="Times New Roman"/>
              </w:rPr>
              <w:t>Add to cart item is added</w:t>
            </w:r>
          </w:p>
        </w:tc>
      </w:tr>
      <w:tr w:rsidR="00B60988">
        <w:trPr>
          <w:trHeight w:val="770"/>
        </w:trPr>
        <w:tc>
          <w:tcPr>
            <w:tcW w:w="4335" w:type="dxa"/>
            <w:tcBorders>
              <w:top w:val="single" w:sz="8" w:space="0" w:color="7F7F7F"/>
              <w:left w:val="nil"/>
              <w:bottom w:val="single" w:sz="12" w:space="0" w:color="000000"/>
              <w:right w:val="nil"/>
            </w:tcBorders>
            <w:tcMar>
              <w:top w:w="100" w:type="dxa"/>
              <w:left w:w="100" w:type="dxa"/>
              <w:bottom w:w="100" w:type="dxa"/>
              <w:right w:w="100" w:type="dxa"/>
            </w:tcMar>
          </w:tcPr>
          <w:p w:rsidR="00B60988" w:rsidRDefault="004A22C5">
            <w:pPr>
              <w:spacing w:before="240" w:after="240"/>
              <w:rPr>
                <w:rFonts w:ascii="Times New Roman" w:eastAsia="Times New Roman" w:hAnsi="Times New Roman" w:cs="Times New Roman"/>
              </w:rPr>
            </w:pPr>
            <w:r>
              <w:rPr>
                <w:rFonts w:ascii="Times New Roman" w:eastAsia="Times New Roman" w:hAnsi="Times New Roman" w:cs="Times New Roman"/>
              </w:rPr>
              <w:t>Quality Requirements</w:t>
            </w:r>
          </w:p>
        </w:tc>
        <w:tc>
          <w:tcPr>
            <w:tcW w:w="4545" w:type="dxa"/>
            <w:tcBorders>
              <w:top w:val="single" w:sz="8" w:space="0" w:color="7F7F7F"/>
              <w:left w:val="nil"/>
              <w:bottom w:val="single" w:sz="12" w:space="0" w:color="000000"/>
              <w:right w:val="nil"/>
            </w:tcBorders>
            <w:tcMar>
              <w:top w:w="100" w:type="dxa"/>
              <w:left w:w="100" w:type="dxa"/>
              <w:bottom w:w="100" w:type="dxa"/>
              <w:right w:w="100" w:type="dxa"/>
            </w:tcMar>
          </w:tcPr>
          <w:p w:rsidR="00B60988" w:rsidRDefault="004A22C5">
            <w:pPr>
              <w:spacing w:before="240" w:after="240"/>
              <w:rPr>
                <w:rFonts w:ascii="Times New Roman" w:eastAsia="Times New Roman" w:hAnsi="Times New Roman" w:cs="Times New Roman"/>
              </w:rPr>
            </w:pPr>
            <w:r>
              <w:rPr>
                <w:rFonts w:ascii="Times New Roman" w:eastAsia="Times New Roman" w:hAnsi="Times New Roman" w:cs="Times New Roman"/>
              </w:rPr>
              <w:t>Results must be displayed in less than 3 seconds</w:t>
            </w:r>
          </w:p>
        </w:tc>
      </w:tr>
    </w:tbl>
    <w:p w:rsidR="00B60988" w:rsidRDefault="00B60988">
      <w:pPr>
        <w:rPr>
          <w:rFonts w:ascii="Times New Roman" w:eastAsia="Times New Roman" w:hAnsi="Times New Roman" w:cs="Times New Roman"/>
        </w:rPr>
      </w:pPr>
    </w:p>
    <w:p w:rsidR="00B60988" w:rsidRDefault="00B60988">
      <w:pPr>
        <w:rPr>
          <w:rFonts w:ascii="Times New Roman" w:eastAsia="Times New Roman" w:hAnsi="Times New Roman" w:cs="Times New Roman"/>
        </w:rPr>
      </w:pPr>
    </w:p>
    <w:p w:rsidR="00B60988" w:rsidRDefault="004A22C5">
      <w:pPr>
        <w:pStyle w:val="Heading2"/>
        <w:rPr>
          <w:rFonts w:ascii="Times New Roman" w:eastAsia="Times New Roman" w:hAnsi="Times New Roman" w:cs="Times New Roman"/>
          <w:b/>
        </w:rPr>
      </w:pPr>
      <w:r>
        <w:rPr>
          <w:rFonts w:ascii="Times New Roman" w:eastAsia="Times New Roman" w:hAnsi="Times New Roman" w:cs="Times New Roman"/>
          <w:b/>
        </w:rPr>
        <w:t>Dynamic model:</w:t>
      </w:r>
    </w:p>
    <w:p w:rsidR="00B60988" w:rsidRDefault="004A22C5">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Sequence diagram:</w:t>
      </w:r>
      <w:r>
        <w:rPr>
          <w:rFonts w:ascii="Times New Roman" w:eastAsia="Times New Roman" w:hAnsi="Times New Roman" w:cs="Times New Roman"/>
          <w:b/>
          <w:noProof/>
          <w:sz w:val="28"/>
          <w:szCs w:val="28"/>
          <w:lang w:eastAsia="zh-CN"/>
        </w:rPr>
        <w:drawing>
          <wp:inline distT="114300" distB="114300" distL="114300" distR="114300">
            <wp:extent cx="5943600" cy="3530600"/>
            <wp:effectExtent l="0" t="0" r="0" b="0"/>
            <wp:docPr id="44"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36"/>
                    <a:srcRect/>
                    <a:stretch>
                      <a:fillRect/>
                    </a:stretch>
                  </pic:blipFill>
                  <pic:spPr>
                    <a:xfrm>
                      <a:off x="0" y="0"/>
                      <a:ext cx="5943600" cy="3530600"/>
                    </a:xfrm>
                    <a:prstGeom prst="rect">
                      <a:avLst/>
                    </a:prstGeom>
                    <a:ln/>
                  </pic:spPr>
                </pic:pic>
              </a:graphicData>
            </a:graphic>
          </wp:inline>
        </w:drawing>
      </w:r>
    </w:p>
    <w:p w:rsidR="00B60988" w:rsidRDefault="00B60988">
      <w:pPr>
        <w:rPr>
          <w:rFonts w:ascii="Times New Roman" w:eastAsia="Times New Roman" w:hAnsi="Times New Roman" w:cs="Times New Roman"/>
          <w:b/>
          <w:sz w:val="28"/>
          <w:szCs w:val="28"/>
        </w:rPr>
      </w:pPr>
    </w:p>
    <w:p w:rsidR="00B60988" w:rsidRDefault="00B60988">
      <w:pPr>
        <w:rPr>
          <w:rFonts w:ascii="Times New Roman" w:eastAsia="Times New Roman" w:hAnsi="Times New Roman" w:cs="Times New Roman"/>
          <w:b/>
          <w:sz w:val="28"/>
          <w:szCs w:val="28"/>
        </w:rPr>
      </w:pPr>
    </w:p>
    <w:p w:rsidR="00B60988" w:rsidRDefault="00B60988">
      <w:pPr>
        <w:rPr>
          <w:rFonts w:ascii="Times New Roman" w:eastAsia="Times New Roman" w:hAnsi="Times New Roman" w:cs="Times New Roman"/>
          <w:b/>
          <w:sz w:val="28"/>
          <w:szCs w:val="28"/>
        </w:rPr>
      </w:pPr>
    </w:p>
    <w:p w:rsidR="00B60988" w:rsidRDefault="004A22C5">
      <w:pPr>
        <w:pStyle w:val="Heading1"/>
        <w:numPr>
          <w:ilvl w:val="0"/>
          <w:numId w:val="3"/>
        </w:numPr>
        <w:rPr>
          <w:rFonts w:ascii="Times New Roman" w:eastAsia="Times New Roman" w:hAnsi="Times New Roman" w:cs="Times New Roman"/>
          <w:sz w:val="28"/>
          <w:szCs w:val="28"/>
        </w:rPr>
      </w:pPr>
      <w:r>
        <w:rPr>
          <w:rFonts w:ascii="Times New Roman" w:eastAsia="Times New Roman" w:hAnsi="Times New Roman" w:cs="Times New Roman"/>
          <w:sz w:val="28"/>
          <w:szCs w:val="28"/>
        </w:rPr>
        <w:t>Customers are able to view their shopping carts.</w:t>
      </w:r>
    </w:p>
    <w:p w:rsidR="00B60988" w:rsidRDefault="00B60988">
      <w:pPr>
        <w:rPr>
          <w:rFonts w:ascii="Times New Roman" w:eastAsia="Times New Roman" w:hAnsi="Times New Roman" w:cs="Times New Roman"/>
        </w:rPr>
      </w:pPr>
    </w:p>
    <w:p w:rsidR="00B60988" w:rsidRDefault="004A22C5">
      <w:pPr>
        <w:pStyle w:val="Heading2"/>
        <w:rPr>
          <w:rFonts w:ascii="Times New Roman" w:eastAsia="Times New Roman" w:hAnsi="Times New Roman" w:cs="Times New Roman"/>
          <w:b/>
        </w:rPr>
      </w:pPr>
      <w:r>
        <w:rPr>
          <w:rFonts w:ascii="Times New Roman" w:eastAsia="Times New Roman" w:hAnsi="Times New Roman" w:cs="Times New Roman"/>
          <w:b/>
        </w:rPr>
        <w:t>Functional model:</w:t>
      </w:r>
    </w:p>
    <w:p w:rsidR="00B60988" w:rsidRDefault="00B60988">
      <w:pPr>
        <w:rPr>
          <w:rFonts w:ascii="Times New Roman" w:eastAsia="Times New Roman" w:hAnsi="Times New Roman" w:cs="Times New Roman"/>
          <w:b/>
          <w:sz w:val="28"/>
          <w:szCs w:val="28"/>
        </w:rPr>
      </w:pPr>
    </w:p>
    <w:p w:rsidR="00B60988" w:rsidRDefault="004A22C5">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Scenarios:</w:t>
      </w:r>
    </w:p>
    <w:p w:rsidR="00B60988" w:rsidRDefault="004A22C5">
      <w:pPr>
        <w:spacing w:before="240" w:after="240"/>
        <w:rPr>
          <w:rFonts w:ascii="Times New Roman" w:eastAsia="Times New Roman" w:hAnsi="Times New Roman" w:cs="Times New Roman"/>
        </w:rPr>
      </w:pPr>
      <w:r>
        <w:rPr>
          <w:rFonts w:ascii="Times New Roman" w:eastAsia="Times New Roman" w:hAnsi="Times New Roman" w:cs="Times New Roman"/>
          <w:sz w:val="26"/>
          <w:szCs w:val="26"/>
        </w:rPr>
        <w:t>Functionality:</w:t>
      </w:r>
      <w:r>
        <w:rPr>
          <w:rFonts w:ascii="Times New Roman" w:eastAsia="Times New Roman" w:hAnsi="Times New Roman" w:cs="Times New Roman"/>
        </w:rPr>
        <w:t xml:space="preserve"> Customers can view a product after adding it into the add to cart by viewing or pressing the cart.</w:t>
      </w:r>
    </w:p>
    <w:p w:rsidR="00B60988" w:rsidRDefault="004A22C5">
      <w:pPr>
        <w:spacing w:before="240" w:after="240"/>
        <w:rPr>
          <w:rFonts w:ascii="Times New Roman" w:eastAsia="Times New Roman" w:hAnsi="Times New Roman" w:cs="Times New Roman"/>
          <w:u w:val="single"/>
        </w:rPr>
      </w:pPr>
      <w:r>
        <w:rPr>
          <w:rFonts w:ascii="Times New Roman" w:eastAsia="Times New Roman" w:hAnsi="Times New Roman" w:cs="Times New Roman"/>
          <w:sz w:val="26"/>
          <w:szCs w:val="26"/>
        </w:rPr>
        <w:t>Functionality name:</w:t>
      </w:r>
      <w:r>
        <w:rPr>
          <w:rFonts w:ascii="Times New Roman" w:eastAsia="Times New Roman" w:hAnsi="Times New Roman" w:cs="Times New Roman"/>
        </w:rPr>
        <w:t xml:space="preserve"> </w:t>
      </w:r>
      <w:r>
        <w:rPr>
          <w:rFonts w:ascii="Times New Roman" w:eastAsia="Times New Roman" w:hAnsi="Times New Roman" w:cs="Times New Roman"/>
          <w:u w:val="single"/>
        </w:rPr>
        <w:t>ViewShoppingCart</w:t>
      </w:r>
    </w:p>
    <w:p w:rsidR="00B60988" w:rsidRDefault="004A22C5">
      <w:pPr>
        <w:spacing w:before="240" w:after="240"/>
        <w:rPr>
          <w:rFonts w:ascii="Times New Roman" w:eastAsia="Times New Roman" w:hAnsi="Times New Roman" w:cs="Times New Roman"/>
          <w:b/>
          <w:sz w:val="28"/>
          <w:szCs w:val="28"/>
        </w:rPr>
      </w:pPr>
      <w:r>
        <w:rPr>
          <w:rFonts w:ascii="Times New Roman" w:eastAsia="Times New Roman" w:hAnsi="Times New Roman" w:cs="Times New Roman"/>
          <w:sz w:val="26"/>
          <w:szCs w:val="26"/>
        </w:rPr>
        <w:t>Example 1:</w:t>
      </w:r>
      <w:r>
        <w:rPr>
          <w:rFonts w:ascii="Times New Roman" w:eastAsia="Times New Roman" w:hAnsi="Times New Roman" w:cs="Times New Roman"/>
        </w:rPr>
        <w:t xml:space="preserve"> Bharat attempts to view a product he added in add to cart like iPhone 7 plus by clicking Cart. Shopping cart displays all the products available in cart</w:t>
      </w:r>
    </w:p>
    <w:tbl>
      <w:tblPr>
        <w:tblStyle w:val="aa"/>
        <w:tblW w:w="8880" w:type="dxa"/>
        <w:tblBorders>
          <w:top w:val="nil"/>
          <w:left w:val="nil"/>
          <w:bottom w:val="nil"/>
          <w:right w:val="nil"/>
          <w:insideH w:val="nil"/>
          <w:insideV w:val="nil"/>
        </w:tblBorders>
        <w:tblLayout w:type="fixed"/>
        <w:tblLook w:val="0600" w:firstRow="0" w:lastRow="0" w:firstColumn="0" w:lastColumn="0" w:noHBand="1" w:noVBand="1"/>
      </w:tblPr>
      <w:tblGrid>
        <w:gridCol w:w="4365"/>
        <w:gridCol w:w="4515"/>
      </w:tblGrid>
      <w:tr w:rsidR="00B60988">
        <w:trPr>
          <w:trHeight w:val="770"/>
        </w:trPr>
        <w:tc>
          <w:tcPr>
            <w:tcW w:w="4365" w:type="dxa"/>
            <w:tcBorders>
              <w:top w:val="single" w:sz="12" w:space="0" w:color="000000"/>
              <w:left w:val="nil"/>
              <w:bottom w:val="single" w:sz="8" w:space="0" w:color="7F7F7F"/>
              <w:right w:val="nil"/>
            </w:tcBorders>
            <w:tcMar>
              <w:top w:w="100" w:type="dxa"/>
              <w:left w:w="100" w:type="dxa"/>
              <w:bottom w:w="100" w:type="dxa"/>
              <w:right w:w="100" w:type="dxa"/>
            </w:tcMar>
          </w:tcPr>
          <w:p w:rsidR="00B60988" w:rsidRDefault="004A22C5">
            <w:pPr>
              <w:spacing w:before="240" w:after="240"/>
              <w:rPr>
                <w:rFonts w:ascii="Times New Roman" w:eastAsia="Times New Roman" w:hAnsi="Times New Roman" w:cs="Times New Roman"/>
              </w:rPr>
            </w:pPr>
            <w:r>
              <w:rPr>
                <w:rFonts w:ascii="Times New Roman" w:eastAsia="Times New Roman" w:hAnsi="Times New Roman" w:cs="Times New Roman"/>
              </w:rPr>
              <w:t>Scenario name</w:t>
            </w:r>
          </w:p>
        </w:tc>
        <w:tc>
          <w:tcPr>
            <w:tcW w:w="4515" w:type="dxa"/>
            <w:tcBorders>
              <w:top w:val="single" w:sz="12" w:space="0" w:color="000000"/>
              <w:left w:val="nil"/>
              <w:bottom w:val="single" w:sz="8" w:space="0" w:color="7F7F7F"/>
              <w:right w:val="nil"/>
            </w:tcBorders>
            <w:tcMar>
              <w:top w:w="100" w:type="dxa"/>
              <w:left w:w="100" w:type="dxa"/>
              <w:bottom w:w="100" w:type="dxa"/>
              <w:right w:w="100" w:type="dxa"/>
            </w:tcMar>
          </w:tcPr>
          <w:p w:rsidR="00B60988" w:rsidRDefault="004A22C5">
            <w:pPr>
              <w:spacing w:before="240" w:line="276" w:lineRule="auto"/>
              <w:rPr>
                <w:rFonts w:ascii="Times New Roman" w:eastAsia="Times New Roman" w:hAnsi="Times New Roman" w:cs="Times New Roman"/>
                <w:u w:val="single"/>
              </w:rPr>
            </w:pPr>
            <w:r>
              <w:rPr>
                <w:rFonts w:ascii="Times New Roman" w:eastAsia="Times New Roman" w:hAnsi="Times New Roman" w:cs="Times New Roman"/>
                <w:u w:val="single"/>
              </w:rPr>
              <w:t>ProductsAvailable:ViewShoppingCart</w:t>
            </w:r>
          </w:p>
        </w:tc>
      </w:tr>
      <w:tr w:rsidR="00B60988">
        <w:trPr>
          <w:trHeight w:val="1010"/>
        </w:trPr>
        <w:tc>
          <w:tcPr>
            <w:tcW w:w="4365" w:type="dxa"/>
            <w:tcBorders>
              <w:top w:val="nil"/>
              <w:left w:val="nil"/>
              <w:bottom w:val="single" w:sz="8" w:space="0" w:color="7F7F7F"/>
              <w:right w:val="nil"/>
            </w:tcBorders>
            <w:tcMar>
              <w:top w:w="100" w:type="dxa"/>
              <w:left w:w="100" w:type="dxa"/>
              <w:bottom w:w="100" w:type="dxa"/>
              <w:right w:w="100" w:type="dxa"/>
            </w:tcMar>
          </w:tcPr>
          <w:p w:rsidR="00B60988" w:rsidRDefault="004A22C5">
            <w:pPr>
              <w:spacing w:before="240" w:after="240"/>
              <w:rPr>
                <w:rFonts w:ascii="Times New Roman" w:eastAsia="Times New Roman" w:hAnsi="Times New Roman" w:cs="Times New Roman"/>
              </w:rPr>
            </w:pPr>
            <w:r>
              <w:rPr>
                <w:rFonts w:ascii="Times New Roman" w:eastAsia="Times New Roman" w:hAnsi="Times New Roman" w:cs="Times New Roman"/>
              </w:rPr>
              <w:t>Participating Actor instances</w:t>
            </w:r>
          </w:p>
        </w:tc>
        <w:tc>
          <w:tcPr>
            <w:tcW w:w="4515" w:type="dxa"/>
            <w:tcBorders>
              <w:top w:val="nil"/>
              <w:left w:val="nil"/>
              <w:bottom w:val="single" w:sz="8" w:space="0" w:color="7F7F7F"/>
              <w:right w:val="nil"/>
            </w:tcBorders>
            <w:tcMar>
              <w:top w:w="100" w:type="dxa"/>
              <w:left w:w="100" w:type="dxa"/>
              <w:bottom w:w="100" w:type="dxa"/>
              <w:right w:w="100" w:type="dxa"/>
            </w:tcMar>
          </w:tcPr>
          <w:p w:rsidR="00B60988" w:rsidRDefault="004A22C5">
            <w:pPr>
              <w:spacing w:before="240" w:after="240"/>
              <w:rPr>
                <w:rFonts w:ascii="Times New Roman" w:eastAsia="Times New Roman" w:hAnsi="Times New Roman" w:cs="Times New Roman"/>
                <w:u w:val="single"/>
              </w:rPr>
            </w:pPr>
            <w:r>
              <w:rPr>
                <w:rFonts w:ascii="Times New Roman" w:eastAsia="Times New Roman" w:hAnsi="Times New Roman" w:cs="Times New Roman"/>
                <w:u w:val="single"/>
              </w:rPr>
              <w:t>Bharat:Customer</w:t>
            </w:r>
          </w:p>
          <w:p w:rsidR="00B60988" w:rsidRDefault="004A22C5">
            <w:pPr>
              <w:spacing w:before="240" w:after="240"/>
              <w:rPr>
                <w:rFonts w:ascii="Times New Roman" w:eastAsia="Times New Roman" w:hAnsi="Times New Roman" w:cs="Times New Roman"/>
              </w:rPr>
            </w:pPr>
            <w:r>
              <w:rPr>
                <w:rFonts w:ascii="Times New Roman" w:eastAsia="Times New Roman" w:hAnsi="Times New Roman" w:cs="Times New Roman"/>
              </w:rPr>
              <w:t xml:space="preserve"> </w:t>
            </w:r>
          </w:p>
        </w:tc>
      </w:tr>
      <w:tr w:rsidR="00B60988">
        <w:trPr>
          <w:trHeight w:val="2615"/>
        </w:trPr>
        <w:tc>
          <w:tcPr>
            <w:tcW w:w="4365" w:type="dxa"/>
            <w:tcBorders>
              <w:top w:val="nil"/>
              <w:left w:val="nil"/>
              <w:bottom w:val="single" w:sz="12" w:space="0" w:color="000000"/>
              <w:right w:val="nil"/>
            </w:tcBorders>
            <w:tcMar>
              <w:top w:w="100" w:type="dxa"/>
              <w:left w:w="100" w:type="dxa"/>
              <w:bottom w:w="100" w:type="dxa"/>
              <w:right w:w="100" w:type="dxa"/>
            </w:tcMar>
          </w:tcPr>
          <w:p w:rsidR="00B60988" w:rsidRDefault="004A22C5">
            <w:pPr>
              <w:spacing w:before="240" w:after="240"/>
              <w:rPr>
                <w:rFonts w:ascii="Times New Roman" w:eastAsia="Times New Roman" w:hAnsi="Times New Roman" w:cs="Times New Roman"/>
              </w:rPr>
            </w:pPr>
            <w:r>
              <w:rPr>
                <w:rFonts w:ascii="Times New Roman" w:eastAsia="Times New Roman" w:hAnsi="Times New Roman" w:cs="Times New Roman"/>
              </w:rPr>
              <w:t>Flow of Events</w:t>
            </w:r>
          </w:p>
        </w:tc>
        <w:tc>
          <w:tcPr>
            <w:tcW w:w="4515" w:type="dxa"/>
            <w:tcBorders>
              <w:top w:val="nil"/>
              <w:left w:val="nil"/>
              <w:bottom w:val="single" w:sz="12" w:space="0" w:color="000000"/>
              <w:right w:val="nil"/>
            </w:tcBorders>
            <w:tcMar>
              <w:top w:w="100" w:type="dxa"/>
              <w:left w:w="100" w:type="dxa"/>
              <w:bottom w:w="100" w:type="dxa"/>
              <w:right w:w="100" w:type="dxa"/>
            </w:tcMar>
          </w:tcPr>
          <w:p w:rsidR="00B60988" w:rsidRDefault="004A22C5">
            <w:pPr>
              <w:spacing w:before="240" w:after="240"/>
              <w:rPr>
                <w:rFonts w:ascii="Times New Roman" w:eastAsia="Times New Roman" w:hAnsi="Times New Roman" w:cs="Times New Roman"/>
              </w:rPr>
            </w:pPr>
            <w:r>
              <w:rPr>
                <w:rFonts w:ascii="Times New Roman" w:eastAsia="Times New Roman" w:hAnsi="Times New Roman" w:cs="Times New Roman"/>
              </w:rPr>
              <w:t>1. Bharat clicked on the “Cart” icon on the amazon web page.</w:t>
            </w:r>
          </w:p>
          <w:p w:rsidR="00B60988" w:rsidRDefault="004A22C5">
            <w:pPr>
              <w:spacing w:before="240" w:after="240"/>
              <w:rPr>
                <w:rFonts w:ascii="Times New Roman" w:eastAsia="Times New Roman" w:hAnsi="Times New Roman" w:cs="Times New Roman"/>
              </w:rPr>
            </w:pPr>
            <w:r>
              <w:rPr>
                <w:rFonts w:ascii="Times New Roman" w:eastAsia="Times New Roman" w:hAnsi="Times New Roman" w:cs="Times New Roman"/>
              </w:rPr>
              <w:t>2. System displays all the items which Bharath has added to cart if they are available in cart as below.</w:t>
            </w:r>
          </w:p>
          <w:p w:rsidR="00B60988" w:rsidRDefault="004A22C5">
            <w:pPr>
              <w:spacing w:before="240" w:after="240"/>
              <w:rPr>
                <w:rFonts w:ascii="Times New Roman" w:eastAsia="Times New Roman" w:hAnsi="Times New Roman" w:cs="Times New Roman"/>
              </w:rPr>
            </w:pPr>
            <w:r>
              <w:rPr>
                <w:rFonts w:ascii="Times New Roman" w:eastAsia="Times New Roman" w:hAnsi="Times New Roman" w:cs="Times New Roman"/>
              </w:rPr>
              <w:t>Apple iPhone XS(64GB)- $1099.99</w:t>
            </w:r>
          </w:p>
          <w:p w:rsidR="00B60988" w:rsidRDefault="004A22C5">
            <w:pPr>
              <w:spacing w:before="240" w:after="240"/>
              <w:rPr>
                <w:rFonts w:ascii="Times New Roman" w:eastAsia="Times New Roman" w:hAnsi="Times New Roman" w:cs="Times New Roman"/>
              </w:rPr>
            </w:pPr>
            <w:r>
              <w:rPr>
                <w:rFonts w:ascii="Times New Roman" w:eastAsia="Times New Roman" w:hAnsi="Times New Roman" w:cs="Times New Roman"/>
              </w:rPr>
              <w:t>Apple iPhone 8(128GB)- $ 849.99</w:t>
            </w:r>
          </w:p>
          <w:p w:rsidR="00B60988" w:rsidRDefault="004A22C5">
            <w:pPr>
              <w:spacing w:before="240" w:after="240"/>
              <w:rPr>
                <w:rFonts w:ascii="Times New Roman" w:eastAsia="Times New Roman" w:hAnsi="Times New Roman" w:cs="Times New Roman"/>
              </w:rPr>
            </w:pPr>
            <w:r>
              <w:rPr>
                <w:rFonts w:ascii="Times New Roman" w:eastAsia="Times New Roman" w:hAnsi="Times New Roman" w:cs="Times New Roman"/>
              </w:rPr>
              <w:t>Apple iPhone 7 plus(128GB)- $500.99</w:t>
            </w:r>
          </w:p>
        </w:tc>
      </w:tr>
    </w:tbl>
    <w:p w:rsidR="00B60988" w:rsidRDefault="004A22C5">
      <w:pPr>
        <w:spacing w:before="240" w:after="240"/>
        <w:rPr>
          <w:rFonts w:ascii="Times New Roman" w:eastAsia="Times New Roman" w:hAnsi="Times New Roman" w:cs="Times New Roman"/>
          <w:b/>
          <w:sz w:val="28"/>
          <w:szCs w:val="28"/>
        </w:rPr>
      </w:pPr>
      <w:r>
        <w:rPr>
          <w:rFonts w:ascii="Times New Roman" w:eastAsia="Times New Roman" w:hAnsi="Times New Roman" w:cs="Times New Roman"/>
          <w:sz w:val="26"/>
          <w:szCs w:val="26"/>
        </w:rPr>
        <w:t>Example 2:</w:t>
      </w:r>
      <w:r>
        <w:rPr>
          <w:rFonts w:ascii="Times New Roman" w:eastAsia="Times New Roman" w:hAnsi="Times New Roman" w:cs="Times New Roman"/>
        </w:rPr>
        <w:t xml:space="preserve">  Bharat attempts to view a product he added in add to cart like iPhone 7 plus by clicking Cart. Shopping cart displays an empty cart or error display.</w:t>
      </w:r>
    </w:p>
    <w:tbl>
      <w:tblPr>
        <w:tblStyle w:val="ab"/>
        <w:tblW w:w="8880" w:type="dxa"/>
        <w:tblBorders>
          <w:top w:val="nil"/>
          <w:left w:val="nil"/>
          <w:bottom w:val="nil"/>
          <w:right w:val="nil"/>
          <w:insideH w:val="nil"/>
          <w:insideV w:val="nil"/>
        </w:tblBorders>
        <w:tblLayout w:type="fixed"/>
        <w:tblLook w:val="0600" w:firstRow="0" w:lastRow="0" w:firstColumn="0" w:lastColumn="0" w:noHBand="1" w:noVBand="1"/>
      </w:tblPr>
      <w:tblGrid>
        <w:gridCol w:w="4365"/>
        <w:gridCol w:w="4515"/>
      </w:tblGrid>
      <w:tr w:rsidR="00B60988">
        <w:trPr>
          <w:trHeight w:val="770"/>
        </w:trPr>
        <w:tc>
          <w:tcPr>
            <w:tcW w:w="4365" w:type="dxa"/>
            <w:tcBorders>
              <w:top w:val="single" w:sz="12" w:space="0" w:color="000000"/>
              <w:left w:val="nil"/>
              <w:bottom w:val="single" w:sz="8" w:space="0" w:color="7F7F7F"/>
              <w:right w:val="nil"/>
            </w:tcBorders>
            <w:tcMar>
              <w:top w:w="100" w:type="dxa"/>
              <w:left w:w="100" w:type="dxa"/>
              <w:bottom w:w="100" w:type="dxa"/>
              <w:right w:w="100" w:type="dxa"/>
            </w:tcMar>
          </w:tcPr>
          <w:p w:rsidR="00B60988" w:rsidRDefault="004A22C5">
            <w:pPr>
              <w:spacing w:before="240" w:after="240"/>
              <w:rPr>
                <w:rFonts w:ascii="Times New Roman" w:eastAsia="Times New Roman" w:hAnsi="Times New Roman" w:cs="Times New Roman"/>
              </w:rPr>
            </w:pPr>
            <w:r>
              <w:rPr>
                <w:rFonts w:ascii="Times New Roman" w:eastAsia="Times New Roman" w:hAnsi="Times New Roman" w:cs="Times New Roman"/>
              </w:rPr>
              <w:t>Scenario name</w:t>
            </w:r>
          </w:p>
        </w:tc>
        <w:tc>
          <w:tcPr>
            <w:tcW w:w="4515" w:type="dxa"/>
            <w:tcBorders>
              <w:top w:val="single" w:sz="12" w:space="0" w:color="000000"/>
              <w:left w:val="nil"/>
              <w:bottom w:val="single" w:sz="8" w:space="0" w:color="7F7F7F"/>
              <w:right w:val="nil"/>
            </w:tcBorders>
            <w:tcMar>
              <w:top w:w="100" w:type="dxa"/>
              <w:left w:w="100" w:type="dxa"/>
              <w:bottom w:w="100" w:type="dxa"/>
              <w:right w:w="100" w:type="dxa"/>
            </w:tcMar>
          </w:tcPr>
          <w:p w:rsidR="00B60988" w:rsidRDefault="004A22C5">
            <w:pPr>
              <w:spacing w:before="240" w:after="240"/>
              <w:rPr>
                <w:rFonts w:ascii="Times New Roman" w:eastAsia="Times New Roman" w:hAnsi="Times New Roman" w:cs="Times New Roman"/>
                <w:u w:val="single"/>
              </w:rPr>
            </w:pPr>
            <w:r>
              <w:rPr>
                <w:rFonts w:ascii="Times New Roman" w:eastAsia="Times New Roman" w:hAnsi="Times New Roman" w:cs="Times New Roman"/>
                <w:u w:val="single"/>
              </w:rPr>
              <w:t>ProductsNotAvailable:ViewShoppingCart</w:t>
            </w:r>
          </w:p>
          <w:p w:rsidR="00B60988" w:rsidRDefault="00B60988">
            <w:pPr>
              <w:spacing w:before="240" w:after="240"/>
              <w:rPr>
                <w:rFonts w:ascii="Times New Roman" w:eastAsia="Times New Roman" w:hAnsi="Times New Roman" w:cs="Times New Roman"/>
                <w:u w:val="single"/>
              </w:rPr>
            </w:pPr>
          </w:p>
        </w:tc>
      </w:tr>
      <w:tr w:rsidR="00B60988">
        <w:trPr>
          <w:trHeight w:val="1010"/>
        </w:trPr>
        <w:tc>
          <w:tcPr>
            <w:tcW w:w="4365" w:type="dxa"/>
            <w:tcBorders>
              <w:top w:val="nil"/>
              <w:left w:val="nil"/>
              <w:bottom w:val="single" w:sz="8" w:space="0" w:color="7F7F7F"/>
              <w:right w:val="nil"/>
            </w:tcBorders>
            <w:tcMar>
              <w:top w:w="100" w:type="dxa"/>
              <w:left w:w="100" w:type="dxa"/>
              <w:bottom w:w="100" w:type="dxa"/>
              <w:right w:w="100" w:type="dxa"/>
            </w:tcMar>
          </w:tcPr>
          <w:p w:rsidR="00B60988" w:rsidRDefault="004A22C5">
            <w:pPr>
              <w:spacing w:before="240" w:after="240"/>
              <w:rPr>
                <w:rFonts w:ascii="Times New Roman" w:eastAsia="Times New Roman" w:hAnsi="Times New Roman" w:cs="Times New Roman"/>
              </w:rPr>
            </w:pPr>
            <w:r>
              <w:rPr>
                <w:rFonts w:ascii="Times New Roman" w:eastAsia="Times New Roman" w:hAnsi="Times New Roman" w:cs="Times New Roman"/>
              </w:rPr>
              <w:t>Participating Actor instances</w:t>
            </w:r>
          </w:p>
        </w:tc>
        <w:tc>
          <w:tcPr>
            <w:tcW w:w="4515" w:type="dxa"/>
            <w:tcBorders>
              <w:top w:val="nil"/>
              <w:left w:val="nil"/>
              <w:bottom w:val="single" w:sz="8" w:space="0" w:color="7F7F7F"/>
              <w:right w:val="nil"/>
            </w:tcBorders>
            <w:tcMar>
              <w:top w:w="100" w:type="dxa"/>
              <w:left w:w="100" w:type="dxa"/>
              <w:bottom w:w="100" w:type="dxa"/>
              <w:right w:w="100" w:type="dxa"/>
            </w:tcMar>
          </w:tcPr>
          <w:p w:rsidR="00B60988" w:rsidRDefault="004A22C5">
            <w:pPr>
              <w:spacing w:before="240" w:after="240"/>
              <w:rPr>
                <w:rFonts w:ascii="Times New Roman" w:eastAsia="Times New Roman" w:hAnsi="Times New Roman" w:cs="Times New Roman"/>
                <w:u w:val="single"/>
              </w:rPr>
            </w:pPr>
            <w:r>
              <w:rPr>
                <w:rFonts w:ascii="Times New Roman" w:eastAsia="Times New Roman" w:hAnsi="Times New Roman" w:cs="Times New Roman"/>
                <w:u w:val="single"/>
              </w:rPr>
              <w:t>Bharat:Customer</w:t>
            </w:r>
          </w:p>
          <w:p w:rsidR="00B60988" w:rsidRDefault="004A22C5">
            <w:pPr>
              <w:spacing w:before="240" w:after="240"/>
              <w:rPr>
                <w:rFonts w:ascii="Times New Roman" w:eastAsia="Times New Roman" w:hAnsi="Times New Roman" w:cs="Times New Roman"/>
              </w:rPr>
            </w:pPr>
            <w:r>
              <w:rPr>
                <w:rFonts w:ascii="Times New Roman" w:eastAsia="Times New Roman" w:hAnsi="Times New Roman" w:cs="Times New Roman"/>
              </w:rPr>
              <w:lastRenderedPageBreak/>
              <w:t xml:space="preserve"> </w:t>
            </w:r>
          </w:p>
        </w:tc>
      </w:tr>
      <w:tr w:rsidR="00B60988">
        <w:trPr>
          <w:trHeight w:val="2615"/>
        </w:trPr>
        <w:tc>
          <w:tcPr>
            <w:tcW w:w="4365" w:type="dxa"/>
            <w:tcBorders>
              <w:top w:val="nil"/>
              <w:left w:val="nil"/>
              <w:bottom w:val="single" w:sz="12" w:space="0" w:color="000000"/>
              <w:right w:val="nil"/>
            </w:tcBorders>
            <w:tcMar>
              <w:top w:w="100" w:type="dxa"/>
              <w:left w:w="100" w:type="dxa"/>
              <w:bottom w:w="100" w:type="dxa"/>
              <w:right w:w="100" w:type="dxa"/>
            </w:tcMar>
          </w:tcPr>
          <w:p w:rsidR="00B60988" w:rsidRDefault="004A22C5">
            <w:pPr>
              <w:spacing w:before="240" w:after="240"/>
              <w:rPr>
                <w:rFonts w:ascii="Times New Roman" w:eastAsia="Times New Roman" w:hAnsi="Times New Roman" w:cs="Times New Roman"/>
              </w:rPr>
            </w:pPr>
            <w:r>
              <w:rPr>
                <w:rFonts w:ascii="Times New Roman" w:eastAsia="Times New Roman" w:hAnsi="Times New Roman" w:cs="Times New Roman"/>
              </w:rPr>
              <w:lastRenderedPageBreak/>
              <w:t>Flow of Events</w:t>
            </w:r>
          </w:p>
        </w:tc>
        <w:tc>
          <w:tcPr>
            <w:tcW w:w="4515" w:type="dxa"/>
            <w:tcBorders>
              <w:top w:val="nil"/>
              <w:left w:val="nil"/>
              <w:bottom w:val="single" w:sz="12" w:space="0" w:color="000000"/>
              <w:right w:val="nil"/>
            </w:tcBorders>
            <w:tcMar>
              <w:top w:w="100" w:type="dxa"/>
              <w:left w:w="100" w:type="dxa"/>
              <w:bottom w:w="100" w:type="dxa"/>
              <w:right w:w="100" w:type="dxa"/>
            </w:tcMar>
          </w:tcPr>
          <w:p w:rsidR="00B60988" w:rsidRDefault="004A22C5">
            <w:pPr>
              <w:spacing w:before="240" w:after="240"/>
              <w:rPr>
                <w:rFonts w:ascii="Times New Roman" w:eastAsia="Times New Roman" w:hAnsi="Times New Roman" w:cs="Times New Roman"/>
              </w:rPr>
            </w:pPr>
            <w:r>
              <w:rPr>
                <w:rFonts w:ascii="Times New Roman" w:eastAsia="Times New Roman" w:hAnsi="Times New Roman" w:cs="Times New Roman"/>
              </w:rPr>
              <w:t>1. Bharat clicked on the “Cart” icon on the amazon web page.</w:t>
            </w:r>
          </w:p>
          <w:p w:rsidR="00B60988" w:rsidRDefault="004A22C5">
            <w:pPr>
              <w:spacing w:before="240" w:after="240"/>
              <w:rPr>
                <w:rFonts w:ascii="Times New Roman" w:eastAsia="Times New Roman" w:hAnsi="Times New Roman" w:cs="Times New Roman"/>
              </w:rPr>
            </w:pPr>
            <w:r>
              <w:rPr>
                <w:rFonts w:ascii="Times New Roman" w:eastAsia="Times New Roman" w:hAnsi="Times New Roman" w:cs="Times New Roman"/>
              </w:rPr>
              <w:t>2. System displays that “ Your shopping cart is empty”.</w:t>
            </w:r>
          </w:p>
        </w:tc>
      </w:tr>
    </w:tbl>
    <w:p w:rsidR="00B60988" w:rsidRDefault="00B60988">
      <w:pPr>
        <w:rPr>
          <w:rFonts w:ascii="Times New Roman" w:eastAsia="Times New Roman" w:hAnsi="Times New Roman" w:cs="Times New Roman"/>
          <w:b/>
          <w:sz w:val="28"/>
          <w:szCs w:val="28"/>
        </w:rPr>
      </w:pPr>
    </w:p>
    <w:p w:rsidR="00B60988" w:rsidRDefault="004A22C5">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Initial use cases: </w:t>
      </w:r>
    </w:p>
    <w:p w:rsidR="00B60988" w:rsidRDefault="00B60988">
      <w:pPr>
        <w:rPr>
          <w:rFonts w:ascii="Times New Roman" w:eastAsia="Times New Roman" w:hAnsi="Times New Roman" w:cs="Times New Roman"/>
          <w:b/>
          <w:sz w:val="28"/>
          <w:szCs w:val="28"/>
        </w:rPr>
      </w:pPr>
    </w:p>
    <w:tbl>
      <w:tblPr>
        <w:tblStyle w:val="ac"/>
        <w:tblW w:w="8880" w:type="dxa"/>
        <w:tblBorders>
          <w:top w:val="nil"/>
          <w:left w:val="nil"/>
          <w:bottom w:val="nil"/>
          <w:right w:val="nil"/>
          <w:insideH w:val="nil"/>
          <w:insideV w:val="nil"/>
        </w:tblBorders>
        <w:tblLayout w:type="fixed"/>
        <w:tblLook w:val="0600" w:firstRow="0" w:lastRow="0" w:firstColumn="0" w:lastColumn="0" w:noHBand="1" w:noVBand="1"/>
      </w:tblPr>
      <w:tblGrid>
        <w:gridCol w:w="4425"/>
        <w:gridCol w:w="4455"/>
      </w:tblGrid>
      <w:tr w:rsidR="00B60988">
        <w:trPr>
          <w:trHeight w:val="485"/>
        </w:trPr>
        <w:tc>
          <w:tcPr>
            <w:tcW w:w="4425" w:type="dxa"/>
            <w:tcBorders>
              <w:top w:val="single" w:sz="12" w:space="0" w:color="000000"/>
              <w:left w:val="nil"/>
              <w:bottom w:val="single" w:sz="8" w:space="0" w:color="7F7F7F"/>
              <w:right w:val="nil"/>
            </w:tcBorders>
            <w:tcMar>
              <w:top w:w="100" w:type="dxa"/>
              <w:left w:w="100" w:type="dxa"/>
              <w:bottom w:w="100" w:type="dxa"/>
              <w:right w:w="100" w:type="dxa"/>
            </w:tcMar>
          </w:tcPr>
          <w:p w:rsidR="00B60988" w:rsidRDefault="004A22C5">
            <w:pPr>
              <w:spacing w:before="240" w:after="240"/>
              <w:rPr>
                <w:rFonts w:ascii="Times New Roman" w:eastAsia="Times New Roman" w:hAnsi="Times New Roman" w:cs="Times New Roman"/>
              </w:rPr>
            </w:pPr>
            <w:r>
              <w:rPr>
                <w:rFonts w:ascii="Times New Roman" w:eastAsia="Times New Roman" w:hAnsi="Times New Roman" w:cs="Times New Roman"/>
              </w:rPr>
              <w:t>Use case name</w:t>
            </w:r>
          </w:p>
        </w:tc>
        <w:tc>
          <w:tcPr>
            <w:tcW w:w="4455" w:type="dxa"/>
            <w:tcBorders>
              <w:top w:val="single" w:sz="12" w:space="0" w:color="000000"/>
              <w:left w:val="nil"/>
              <w:bottom w:val="single" w:sz="8" w:space="0" w:color="7F7F7F"/>
              <w:right w:val="nil"/>
            </w:tcBorders>
            <w:tcMar>
              <w:top w:w="100" w:type="dxa"/>
              <w:left w:w="100" w:type="dxa"/>
              <w:bottom w:w="100" w:type="dxa"/>
              <w:right w:w="100" w:type="dxa"/>
            </w:tcMar>
          </w:tcPr>
          <w:p w:rsidR="00B60988" w:rsidRDefault="004A22C5">
            <w:pPr>
              <w:spacing w:before="240" w:after="240"/>
              <w:rPr>
                <w:rFonts w:ascii="Times New Roman" w:eastAsia="Times New Roman" w:hAnsi="Times New Roman" w:cs="Times New Roman"/>
              </w:rPr>
            </w:pPr>
            <w:r>
              <w:rPr>
                <w:rFonts w:ascii="Times New Roman" w:eastAsia="Times New Roman" w:hAnsi="Times New Roman" w:cs="Times New Roman"/>
              </w:rPr>
              <w:t>ViewShoppingCart</w:t>
            </w:r>
          </w:p>
        </w:tc>
      </w:tr>
      <w:tr w:rsidR="00B60988">
        <w:trPr>
          <w:trHeight w:val="485"/>
        </w:trPr>
        <w:tc>
          <w:tcPr>
            <w:tcW w:w="4425" w:type="dxa"/>
            <w:tcBorders>
              <w:top w:val="nil"/>
              <w:left w:val="nil"/>
              <w:bottom w:val="single" w:sz="8" w:space="0" w:color="7F7F7F"/>
              <w:right w:val="nil"/>
            </w:tcBorders>
            <w:tcMar>
              <w:top w:w="100" w:type="dxa"/>
              <w:left w:w="100" w:type="dxa"/>
              <w:bottom w:w="100" w:type="dxa"/>
              <w:right w:w="100" w:type="dxa"/>
            </w:tcMar>
          </w:tcPr>
          <w:p w:rsidR="00B60988" w:rsidRDefault="004A22C5">
            <w:pPr>
              <w:spacing w:before="240" w:after="240"/>
              <w:rPr>
                <w:rFonts w:ascii="Times New Roman" w:eastAsia="Times New Roman" w:hAnsi="Times New Roman" w:cs="Times New Roman"/>
              </w:rPr>
            </w:pPr>
            <w:r>
              <w:rPr>
                <w:rFonts w:ascii="Times New Roman" w:eastAsia="Times New Roman" w:hAnsi="Times New Roman" w:cs="Times New Roman"/>
              </w:rPr>
              <w:t>Participating Actor</w:t>
            </w:r>
          </w:p>
        </w:tc>
        <w:tc>
          <w:tcPr>
            <w:tcW w:w="4455" w:type="dxa"/>
            <w:tcBorders>
              <w:top w:val="nil"/>
              <w:left w:val="nil"/>
              <w:bottom w:val="single" w:sz="8" w:space="0" w:color="7F7F7F"/>
              <w:right w:val="nil"/>
            </w:tcBorders>
            <w:tcMar>
              <w:top w:w="100" w:type="dxa"/>
              <w:left w:w="100" w:type="dxa"/>
              <w:bottom w:w="100" w:type="dxa"/>
              <w:right w:w="100" w:type="dxa"/>
            </w:tcMar>
          </w:tcPr>
          <w:p w:rsidR="00B60988" w:rsidRDefault="004A22C5">
            <w:pPr>
              <w:spacing w:before="240" w:after="240"/>
              <w:rPr>
                <w:rFonts w:ascii="Times New Roman" w:eastAsia="Times New Roman" w:hAnsi="Times New Roman" w:cs="Times New Roman"/>
              </w:rPr>
            </w:pPr>
            <w:r>
              <w:rPr>
                <w:rFonts w:ascii="Times New Roman" w:eastAsia="Times New Roman" w:hAnsi="Times New Roman" w:cs="Times New Roman"/>
              </w:rPr>
              <w:t>Initiated by Customer</w:t>
            </w:r>
          </w:p>
        </w:tc>
      </w:tr>
      <w:tr w:rsidR="00B60988">
        <w:trPr>
          <w:trHeight w:val="2870"/>
        </w:trPr>
        <w:tc>
          <w:tcPr>
            <w:tcW w:w="4425" w:type="dxa"/>
            <w:tcBorders>
              <w:top w:val="nil"/>
              <w:left w:val="nil"/>
              <w:bottom w:val="nil"/>
              <w:right w:val="nil"/>
            </w:tcBorders>
            <w:tcMar>
              <w:top w:w="100" w:type="dxa"/>
              <w:left w:w="100" w:type="dxa"/>
              <w:bottom w:w="100" w:type="dxa"/>
              <w:right w:w="100" w:type="dxa"/>
            </w:tcMar>
          </w:tcPr>
          <w:p w:rsidR="00B60988" w:rsidRDefault="004A22C5">
            <w:pPr>
              <w:spacing w:before="240" w:after="240"/>
              <w:rPr>
                <w:rFonts w:ascii="Times New Roman" w:eastAsia="Times New Roman" w:hAnsi="Times New Roman" w:cs="Times New Roman"/>
              </w:rPr>
            </w:pPr>
            <w:r>
              <w:rPr>
                <w:rFonts w:ascii="Times New Roman" w:eastAsia="Times New Roman" w:hAnsi="Times New Roman" w:cs="Times New Roman"/>
              </w:rPr>
              <w:t>Flow of Events</w:t>
            </w:r>
          </w:p>
        </w:tc>
        <w:tc>
          <w:tcPr>
            <w:tcW w:w="4455" w:type="dxa"/>
            <w:tcBorders>
              <w:top w:val="nil"/>
              <w:left w:val="nil"/>
              <w:bottom w:val="nil"/>
              <w:right w:val="nil"/>
            </w:tcBorders>
            <w:tcMar>
              <w:top w:w="100" w:type="dxa"/>
              <w:left w:w="100" w:type="dxa"/>
              <w:bottom w:w="100" w:type="dxa"/>
              <w:right w:w="100" w:type="dxa"/>
            </w:tcMar>
          </w:tcPr>
          <w:p w:rsidR="00B60988" w:rsidRDefault="004A22C5">
            <w:pPr>
              <w:spacing w:before="240" w:after="240"/>
              <w:rPr>
                <w:rFonts w:ascii="Times New Roman" w:eastAsia="Times New Roman" w:hAnsi="Times New Roman" w:cs="Times New Roman"/>
              </w:rPr>
            </w:pPr>
            <w:r>
              <w:rPr>
                <w:rFonts w:ascii="Times New Roman" w:eastAsia="Times New Roman" w:hAnsi="Times New Roman" w:cs="Times New Roman"/>
              </w:rPr>
              <w:t>1. Customers click the “View Cart” shown in the homepage.</w:t>
            </w:r>
          </w:p>
          <w:p w:rsidR="00B60988" w:rsidRDefault="004A22C5">
            <w:pPr>
              <w:spacing w:before="240" w:after="240"/>
              <w:rPr>
                <w:rFonts w:ascii="Times New Roman" w:eastAsia="Times New Roman" w:hAnsi="Times New Roman" w:cs="Times New Roman"/>
              </w:rPr>
            </w:pPr>
            <w:r>
              <w:rPr>
                <w:rFonts w:ascii="Times New Roman" w:eastAsia="Times New Roman" w:hAnsi="Times New Roman" w:cs="Times New Roman"/>
              </w:rPr>
              <w:t>2. Product is viewed in the cart, empty cart is shown.</w:t>
            </w:r>
          </w:p>
        </w:tc>
      </w:tr>
      <w:tr w:rsidR="00B60988">
        <w:trPr>
          <w:trHeight w:val="485"/>
        </w:trPr>
        <w:tc>
          <w:tcPr>
            <w:tcW w:w="4425" w:type="dxa"/>
            <w:tcBorders>
              <w:top w:val="single" w:sz="8" w:space="0" w:color="7F7F7F"/>
              <w:left w:val="nil"/>
              <w:bottom w:val="single" w:sz="8" w:space="0" w:color="7F7F7F"/>
              <w:right w:val="nil"/>
            </w:tcBorders>
            <w:tcMar>
              <w:top w:w="100" w:type="dxa"/>
              <w:left w:w="100" w:type="dxa"/>
              <w:bottom w:w="100" w:type="dxa"/>
              <w:right w:w="100" w:type="dxa"/>
            </w:tcMar>
          </w:tcPr>
          <w:p w:rsidR="00B60988" w:rsidRDefault="004A22C5">
            <w:pPr>
              <w:spacing w:before="240" w:after="240"/>
              <w:rPr>
                <w:rFonts w:ascii="Times New Roman" w:eastAsia="Times New Roman" w:hAnsi="Times New Roman" w:cs="Times New Roman"/>
              </w:rPr>
            </w:pPr>
            <w:r>
              <w:rPr>
                <w:rFonts w:ascii="Times New Roman" w:eastAsia="Times New Roman" w:hAnsi="Times New Roman" w:cs="Times New Roman"/>
              </w:rPr>
              <w:t>Entry conditions</w:t>
            </w:r>
          </w:p>
        </w:tc>
        <w:tc>
          <w:tcPr>
            <w:tcW w:w="4455" w:type="dxa"/>
            <w:tcBorders>
              <w:top w:val="single" w:sz="8" w:space="0" w:color="7F7F7F"/>
              <w:left w:val="nil"/>
              <w:bottom w:val="single" w:sz="8" w:space="0" w:color="7F7F7F"/>
              <w:right w:val="nil"/>
            </w:tcBorders>
            <w:tcMar>
              <w:top w:w="100" w:type="dxa"/>
              <w:left w:w="100" w:type="dxa"/>
              <w:bottom w:w="100" w:type="dxa"/>
              <w:right w:w="100" w:type="dxa"/>
            </w:tcMar>
          </w:tcPr>
          <w:p w:rsidR="00B60988" w:rsidRDefault="004A22C5">
            <w:pPr>
              <w:spacing w:before="240" w:after="240"/>
              <w:rPr>
                <w:rFonts w:ascii="Times New Roman" w:eastAsia="Times New Roman" w:hAnsi="Times New Roman" w:cs="Times New Roman"/>
              </w:rPr>
            </w:pPr>
            <w:r>
              <w:rPr>
                <w:rFonts w:ascii="Times New Roman" w:eastAsia="Times New Roman" w:hAnsi="Times New Roman" w:cs="Times New Roman"/>
              </w:rPr>
              <w:t>Amazon web page has been loaded.</w:t>
            </w:r>
          </w:p>
        </w:tc>
      </w:tr>
      <w:tr w:rsidR="00B60988">
        <w:trPr>
          <w:trHeight w:val="770"/>
        </w:trPr>
        <w:tc>
          <w:tcPr>
            <w:tcW w:w="4425" w:type="dxa"/>
            <w:tcBorders>
              <w:top w:val="nil"/>
              <w:left w:val="nil"/>
              <w:bottom w:val="nil"/>
              <w:right w:val="nil"/>
            </w:tcBorders>
            <w:tcMar>
              <w:top w:w="100" w:type="dxa"/>
              <w:left w:w="100" w:type="dxa"/>
              <w:bottom w:w="100" w:type="dxa"/>
              <w:right w:w="100" w:type="dxa"/>
            </w:tcMar>
          </w:tcPr>
          <w:p w:rsidR="00B60988" w:rsidRDefault="004A22C5">
            <w:pPr>
              <w:spacing w:before="240" w:after="240"/>
              <w:rPr>
                <w:rFonts w:ascii="Times New Roman" w:eastAsia="Times New Roman" w:hAnsi="Times New Roman" w:cs="Times New Roman"/>
              </w:rPr>
            </w:pPr>
            <w:r>
              <w:rPr>
                <w:rFonts w:ascii="Times New Roman" w:eastAsia="Times New Roman" w:hAnsi="Times New Roman" w:cs="Times New Roman"/>
              </w:rPr>
              <w:t>Exit conditions</w:t>
            </w:r>
          </w:p>
        </w:tc>
        <w:tc>
          <w:tcPr>
            <w:tcW w:w="4455" w:type="dxa"/>
            <w:tcBorders>
              <w:top w:val="nil"/>
              <w:left w:val="nil"/>
              <w:bottom w:val="nil"/>
              <w:right w:val="nil"/>
            </w:tcBorders>
            <w:tcMar>
              <w:top w:w="100" w:type="dxa"/>
              <w:left w:w="100" w:type="dxa"/>
              <w:bottom w:w="100" w:type="dxa"/>
              <w:right w:w="100" w:type="dxa"/>
            </w:tcMar>
          </w:tcPr>
          <w:p w:rsidR="00B60988" w:rsidRDefault="004A22C5">
            <w:pPr>
              <w:spacing w:before="240" w:after="240"/>
              <w:rPr>
                <w:rFonts w:ascii="Times New Roman" w:eastAsia="Times New Roman" w:hAnsi="Times New Roman" w:cs="Times New Roman"/>
              </w:rPr>
            </w:pPr>
            <w:r>
              <w:rPr>
                <w:rFonts w:ascii="Times New Roman" w:eastAsia="Times New Roman" w:hAnsi="Times New Roman" w:cs="Times New Roman"/>
              </w:rPr>
              <w:t>Customers can see the list of all products in the shopping cart, empty cart.</w:t>
            </w:r>
          </w:p>
        </w:tc>
      </w:tr>
      <w:tr w:rsidR="00B60988">
        <w:trPr>
          <w:trHeight w:val="770"/>
        </w:trPr>
        <w:tc>
          <w:tcPr>
            <w:tcW w:w="4425" w:type="dxa"/>
            <w:tcBorders>
              <w:top w:val="single" w:sz="8" w:space="0" w:color="7F7F7F"/>
              <w:left w:val="nil"/>
              <w:bottom w:val="single" w:sz="12" w:space="0" w:color="000000"/>
              <w:right w:val="nil"/>
            </w:tcBorders>
            <w:tcMar>
              <w:top w:w="100" w:type="dxa"/>
              <w:left w:w="100" w:type="dxa"/>
              <w:bottom w:w="100" w:type="dxa"/>
              <w:right w:w="100" w:type="dxa"/>
            </w:tcMar>
          </w:tcPr>
          <w:p w:rsidR="00B60988" w:rsidRDefault="004A22C5">
            <w:pPr>
              <w:spacing w:before="240" w:after="240"/>
              <w:rPr>
                <w:rFonts w:ascii="Times New Roman" w:eastAsia="Times New Roman" w:hAnsi="Times New Roman" w:cs="Times New Roman"/>
              </w:rPr>
            </w:pPr>
            <w:r>
              <w:rPr>
                <w:rFonts w:ascii="Times New Roman" w:eastAsia="Times New Roman" w:hAnsi="Times New Roman" w:cs="Times New Roman"/>
              </w:rPr>
              <w:lastRenderedPageBreak/>
              <w:t>Quality Requirements</w:t>
            </w:r>
          </w:p>
        </w:tc>
        <w:tc>
          <w:tcPr>
            <w:tcW w:w="4455" w:type="dxa"/>
            <w:tcBorders>
              <w:top w:val="single" w:sz="8" w:space="0" w:color="7F7F7F"/>
              <w:left w:val="nil"/>
              <w:bottom w:val="single" w:sz="12" w:space="0" w:color="000000"/>
              <w:right w:val="nil"/>
            </w:tcBorders>
            <w:tcMar>
              <w:top w:w="100" w:type="dxa"/>
              <w:left w:w="100" w:type="dxa"/>
              <w:bottom w:w="100" w:type="dxa"/>
              <w:right w:w="100" w:type="dxa"/>
            </w:tcMar>
          </w:tcPr>
          <w:p w:rsidR="00B60988" w:rsidRDefault="004A22C5">
            <w:pPr>
              <w:spacing w:before="240" w:after="240"/>
              <w:rPr>
                <w:rFonts w:ascii="Times New Roman" w:eastAsia="Times New Roman" w:hAnsi="Times New Roman" w:cs="Times New Roman"/>
              </w:rPr>
            </w:pPr>
            <w:r>
              <w:rPr>
                <w:rFonts w:ascii="Times New Roman" w:eastAsia="Times New Roman" w:hAnsi="Times New Roman" w:cs="Times New Roman"/>
              </w:rPr>
              <w:t>Results must be displayed in less than 3 seconds</w:t>
            </w:r>
          </w:p>
        </w:tc>
      </w:tr>
    </w:tbl>
    <w:p w:rsidR="00B60988" w:rsidRDefault="00B60988">
      <w:pPr>
        <w:rPr>
          <w:rFonts w:ascii="Times New Roman" w:eastAsia="Times New Roman" w:hAnsi="Times New Roman" w:cs="Times New Roman"/>
          <w:b/>
          <w:sz w:val="28"/>
          <w:szCs w:val="28"/>
        </w:rPr>
      </w:pPr>
    </w:p>
    <w:p w:rsidR="00B60988" w:rsidRDefault="004A22C5">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The most refined final use cases:</w:t>
      </w:r>
    </w:p>
    <w:p w:rsidR="00B60988" w:rsidRDefault="00B60988">
      <w:pPr>
        <w:rPr>
          <w:rFonts w:ascii="Times New Roman" w:eastAsia="Times New Roman" w:hAnsi="Times New Roman" w:cs="Times New Roman"/>
        </w:rPr>
      </w:pPr>
    </w:p>
    <w:tbl>
      <w:tblPr>
        <w:tblStyle w:val="ad"/>
        <w:tblW w:w="8880" w:type="dxa"/>
        <w:tblBorders>
          <w:top w:val="nil"/>
          <w:left w:val="nil"/>
          <w:bottom w:val="nil"/>
          <w:right w:val="nil"/>
          <w:insideH w:val="nil"/>
          <w:insideV w:val="nil"/>
        </w:tblBorders>
        <w:tblLayout w:type="fixed"/>
        <w:tblLook w:val="0600" w:firstRow="0" w:lastRow="0" w:firstColumn="0" w:lastColumn="0" w:noHBand="1" w:noVBand="1"/>
      </w:tblPr>
      <w:tblGrid>
        <w:gridCol w:w="4335"/>
        <w:gridCol w:w="4545"/>
      </w:tblGrid>
      <w:tr w:rsidR="00B60988">
        <w:trPr>
          <w:trHeight w:val="485"/>
        </w:trPr>
        <w:tc>
          <w:tcPr>
            <w:tcW w:w="4335" w:type="dxa"/>
            <w:tcBorders>
              <w:top w:val="single" w:sz="12" w:space="0" w:color="000000"/>
              <w:left w:val="nil"/>
              <w:bottom w:val="single" w:sz="8" w:space="0" w:color="7F7F7F"/>
              <w:right w:val="nil"/>
            </w:tcBorders>
            <w:tcMar>
              <w:top w:w="100" w:type="dxa"/>
              <w:left w:w="100" w:type="dxa"/>
              <w:bottom w:w="100" w:type="dxa"/>
              <w:right w:w="100" w:type="dxa"/>
            </w:tcMar>
          </w:tcPr>
          <w:p w:rsidR="00B60988" w:rsidRDefault="004A22C5">
            <w:pPr>
              <w:spacing w:before="240" w:after="240"/>
              <w:rPr>
                <w:rFonts w:ascii="Times New Roman" w:eastAsia="Times New Roman" w:hAnsi="Times New Roman" w:cs="Times New Roman"/>
              </w:rPr>
            </w:pPr>
            <w:r>
              <w:rPr>
                <w:rFonts w:ascii="Times New Roman" w:eastAsia="Times New Roman" w:hAnsi="Times New Roman" w:cs="Times New Roman"/>
              </w:rPr>
              <w:t>Use case name</w:t>
            </w:r>
          </w:p>
        </w:tc>
        <w:tc>
          <w:tcPr>
            <w:tcW w:w="4545" w:type="dxa"/>
            <w:tcBorders>
              <w:top w:val="single" w:sz="12" w:space="0" w:color="000000"/>
              <w:left w:val="nil"/>
              <w:bottom w:val="single" w:sz="8" w:space="0" w:color="7F7F7F"/>
              <w:right w:val="nil"/>
            </w:tcBorders>
            <w:tcMar>
              <w:top w:w="100" w:type="dxa"/>
              <w:left w:w="100" w:type="dxa"/>
              <w:bottom w:w="100" w:type="dxa"/>
              <w:right w:w="100" w:type="dxa"/>
            </w:tcMar>
          </w:tcPr>
          <w:p w:rsidR="00B60988" w:rsidRDefault="004A22C5">
            <w:pPr>
              <w:spacing w:before="240" w:after="240"/>
              <w:rPr>
                <w:rFonts w:ascii="Times New Roman" w:eastAsia="Times New Roman" w:hAnsi="Times New Roman" w:cs="Times New Roman"/>
              </w:rPr>
            </w:pPr>
            <w:r>
              <w:rPr>
                <w:rFonts w:ascii="Times New Roman" w:eastAsia="Times New Roman" w:hAnsi="Times New Roman" w:cs="Times New Roman"/>
              </w:rPr>
              <w:t>ViewShoppingCart</w:t>
            </w:r>
          </w:p>
        </w:tc>
      </w:tr>
      <w:tr w:rsidR="00B60988">
        <w:trPr>
          <w:trHeight w:val="485"/>
        </w:trPr>
        <w:tc>
          <w:tcPr>
            <w:tcW w:w="4335" w:type="dxa"/>
            <w:tcBorders>
              <w:top w:val="nil"/>
              <w:left w:val="nil"/>
              <w:bottom w:val="single" w:sz="8" w:space="0" w:color="7F7F7F"/>
              <w:right w:val="nil"/>
            </w:tcBorders>
            <w:tcMar>
              <w:top w:w="100" w:type="dxa"/>
              <w:left w:w="100" w:type="dxa"/>
              <w:bottom w:w="100" w:type="dxa"/>
              <w:right w:w="100" w:type="dxa"/>
            </w:tcMar>
          </w:tcPr>
          <w:p w:rsidR="00B60988" w:rsidRDefault="004A22C5">
            <w:pPr>
              <w:spacing w:before="240" w:after="240"/>
              <w:rPr>
                <w:rFonts w:ascii="Times New Roman" w:eastAsia="Times New Roman" w:hAnsi="Times New Roman" w:cs="Times New Roman"/>
              </w:rPr>
            </w:pPr>
            <w:r>
              <w:rPr>
                <w:rFonts w:ascii="Times New Roman" w:eastAsia="Times New Roman" w:hAnsi="Times New Roman" w:cs="Times New Roman"/>
              </w:rPr>
              <w:t>Participating Actor</w:t>
            </w:r>
          </w:p>
        </w:tc>
        <w:tc>
          <w:tcPr>
            <w:tcW w:w="4545" w:type="dxa"/>
            <w:tcBorders>
              <w:top w:val="nil"/>
              <w:left w:val="nil"/>
              <w:bottom w:val="single" w:sz="8" w:space="0" w:color="7F7F7F"/>
              <w:right w:val="nil"/>
            </w:tcBorders>
            <w:tcMar>
              <w:top w:w="100" w:type="dxa"/>
              <w:left w:w="100" w:type="dxa"/>
              <w:bottom w:w="100" w:type="dxa"/>
              <w:right w:w="100" w:type="dxa"/>
            </w:tcMar>
          </w:tcPr>
          <w:p w:rsidR="00B60988" w:rsidRDefault="004A22C5">
            <w:pPr>
              <w:spacing w:before="240" w:after="240"/>
              <w:rPr>
                <w:rFonts w:ascii="Times New Roman" w:eastAsia="Times New Roman" w:hAnsi="Times New Roman" w:cs="Times New Roman"/>
              </w:rPr>
            </w:pPr>
            <w:r>
              <w:rPr>
                <w:rFonts w:ascii="Times New Roman" w:eastAsia="Times New Roman" w:hAnsi="Times New Roman" w:cs="Times New Roman"/>
              </w:rPr>
              <w:t>Initiated by Customer</w:t>
            </w:r>
          </w:p>
        </w:tc>
      </w:tr>
      <w:tr w:rsidR="00B60988">
        <w:trPr>
          <w:trHeight w:val="5510"/>
        </w:trPr>
        <w:tc>
          <w:tcPr>
            <w:tcW w:w="4335" w:type="dxa"/>
            <w:tcBorders>
              <w:top w:val="nil"/>
              <w:left w:val="nil"/>
              <w:bottom w:val="nil"/>
              <w:right w:val="nil"/>
            </w:tcBorders>
            <w:tcMar>
              <w:top w:w="100" w:type="dxa"/>
              <w:left w:w="100" w:type="dxa"/>
              <w:bottom w:w="100" w:type="dxa"/>
              <w:right w:w="100" w:type="dxa"/>
            </w:tcMar>
          </w:tcPr>
          <w:p w:rsidR="00B60988" w:rsidRDefault="004A22C5">
            <w:pPr>
              <w:spacing w:before="240" w:after="240"/>
              <w:rPr>
                <w:rFonts w:ascii="Times New Roman" w:eastAsia="Times New Roman" w:hAnsi="Times New Roman" w:cs="Times New Roman"/>
              </w:rPr>
            </w:pPr>
            <w:r>
              <w:rPr>
                <w:rFonts w:ascii="Times New Roman" w:eastAsia="Times New Roman" w:hAnsi="Times New Roman" w:cs="Times New Roman"/>
              </w:rPr>
              <w:t>Flow of Events</w:t>
            </w:r>
          </w:p>
        </w:tc>
        <w:tc>
          <w:tcPr>
            <w:tcW w:w="4545" w:type="dxa"/>
            <w:tcBorders>
              <w:top w:val="nil"/>
              <w:left w:val="nil"/>
              <w:bottom w:val="nil"/>
              <w:right w:val="nil"/>
            </w:tcBorders>
            <w:tcMar>
              <w:top w:w="100" w:type="dxa"/>
              <w:left w:w="100" w:type="dxa"/>
              <w:bottom w:w="100" w:type="dxa"/>
              <w:right w:w="100" w:type="dxa"/>
            </w:tcMar>
          </w:tcPr>
          <w:p w:rsidR="00B60988" w:rsidRDefault="004A22C5">
            <w:pPr>
              <w:spacing w:before="240" w:after="240"/>
              <w:rPr>
                <w:rFonts w:ascii="Times New Roman" w:eastAsia="Times New Roman" w:hAnsi="Times New Roman" w:cs="Times New Roman"/>
              </w:rPr>
            </w:pPr>
            <w:r>
              <w:rPr>
                <w:rFonts w:ascii="Times New Roman" w:eastAsia="Times New Roman" w:hAnsi="Times New Roman" w:cs="Times New Roman"/>
              </w:rPr>
              <w:t>1. Customer clicks on the “View Cart” shown in HomePage.</w:t>
            </w:r>
          </w:p>
          <w:p w:rsidR="00B60988" w:rsidRDefault="004A22C5">
            <w:pPr>
              <w:spacing w:before="240" w:after="240"/>
              <w:rPr>
                <w:rFonts w:ascii="Times New Roman" w:eastAsia="Times New Roman" w:hAnsi="Times New Roman" w:cs="Times New Roman"/>
              </w:rPr>
            </w:pPr>
            <w:r>
              <w:rPr>
                <w:rFonts w:ascii="Times New Roman" w:eastAsia="Times New Roman" w:hAnsi="Times New Roman" w:cs="Times New Roman"/>
              </w:rPr>
              <w:t xml:space="preserve">2. An object of ViewCartControl is created by the  </w:t>
            </w:r>
            <w:ins w:id="16" w:author="Dr. Yongming Tang" w:date="2020-11-16T12:11:00Z">
              <w:r w:rsidR="00613956">
                <w:rPr>
                  <w:rFonts w:ascii="Times New Roman" w:eastAsia="Times New Roman" w:hAnsi="Times New Roman" w:cs="Times New Roman"/>
                </w:rPr>
                <w:t>HomePage</w:t>
              </w:r>
              <w:r w:rsidR="00613956" w:rsidDel="00613956">
                <w:rPr>
                  <w:rFonts w:ascii="Times New Roman" w:eastAsia="Times New Roman" w:hAnsi="Times New Roman" w:cs="Times New Roman"/>
                </w:rPr>
                <w:t xml:space="preserve"> </w:t>
              </w:r>
            </w:ins>
            <w:del w:id="17" w:author="Dr. Yongming Tang" w:date="2020-11-16T12:11:00Z">
              <w:r w:rsidDel="00613956">
                <w:rPr>
                  <w:rFonts w:ascii="Times New Roman" w:eastAsia="Times New Roman" w:hAnsi="Times New Roman" w:cs="Times New Roman"/>
                </w:rPr>
                <w:delText>ViewCartBO</w:delText>
              </w:r>
            </w:del>
            <w:r>
              <w:rPr>
                <w:rFonts w:ascii="Times New Roman" w:eastAsia="Times New Roman" w:hAnsi="Times New Roman" w:cs="Times New Roman"/>
              </w:rPr>
              <w:t>.</w:t>
            </w:r>
          </w:p>
          <w:p w:rsidR="00B60988" w:rsidRDefault="004A22C5">
            <w:pPr>
              <w:spacing w:before="240" w:after="240"/>
              <w:rPr>
                <w:rFonts w:ascii="Times New Roman" w:eastAsia="Times New Roman" w:hAnsi="Times New Roman" w:cs="Times New Roman"/>
              </w:rPr>
            </w:pPr>
            <w:r>
              <w:rPr>
                <w:rFonts w:ascii="Times New Roman" w:eastAsia="Times New Roman" w:hAnsi="Times New Roman" w:cs="Times New Roman"/>
              </w:rPr>
              <w:t>3.The ViewCartControl gets the details of the product  available in cart and creates a Cart object and invokes the retrieve operation.</w:t>
            </w:r>
          </w:p>
          <w:p w:rsidR="00B60988" w:rsidRDefault="004A22C5">
            <w:pPr>
              <w:spacing w:before="240" w:after="240"/>
              <w:rPr>
                <w:rFonts w:ascii="Times New Roman" w:eastAsia="Times New Roman" w:hAnsi="Times New Roman" w:cs="Times New Roman"/>
              </w:rPr>
            </w:pPr>
            <w:r>
              <w:rPr>
                <w:rFonts w:ascii="Times New Roman" w:eastAsia="Times New Roman" w:hAnsi="Times New Roman" w:cs="Times New Roman"/>
              </w:rPr>
              <w:t>4. The ViewCartControl receives the details of all the products like size, color, quantity, etc.</w:t>
            </w:r>
          </w:p>
          <w:p w:rsidR="00B60988" w:rsidRDefault="004A22C5">
            <w:pPr>
              <w:spacing w:before="240" w:after="240"/>
              <w:rPr>
                <w:rFonts w:ascii="Times New Roman" w:eastAsia="Times New Roman" w:hAnsi="Times New Roman" w:cs="Times New Roman"/>
              </w:rPr>
            </w:pPr>
            <w:r>
              <w:rPr>
                <w:rFonts w:ascii="Times New Roman" w:eastAsia="Times New Roman" w:hAnsi="Times New Roman" w:cs="Times New Roman"/>
              </w:rPr>
              <w:t xml:space="preserve">5. The ViewCartControl object displays all the products available in cart or displays your cart is empty in the DisplayCartWindow.                                             </w:t>
            </w:r>
          </w:p>
        </w:tc>
      </w:tr>
      <w:tr w:rsidR="00B60988">
        <w:trPr>
          <w:trHeight w:val="485"/>
        </w:trPr>
        <w:tc>
          <w:tcPr>
            <w:tcW w:w="4335" w:type="dxa"/>
            <w:tcBorders>
              <w:top w:val="single" w:sz="8" w:space="0" w:color="7F7F7F"/>
              <w:left w:val="nil"/>
              <w:bottom w:val="single" w:sz="8" w:space="0" w:color="7F7F7F"/>
              <w:right w:val="nil"/>
            </w:tcBorders>
            <w:tcMar>
              <w:top w:w="100" w:type="dxa"/>
              <w:left w:w="100" w:type="dxa"/>
              <w:bottom w:w="100" w:type="dxa"/>
              <w:right w:w="100" w:type="dxa"/>
            </w:tcMar>
          </w:tcPr>
          <w:p w:rsidR="00B60988" w:rsidRDefault="004A22C5">
            <w:pPr>
              <w:spacing w:before="240" w:after="240"/>
              <w:rPr>
                <w:rFonts w:ascii="Times New Roman" w:eastAsia="Times New Roman" w:hAnsi="Times New Roman" w:cs="Times New Roman"/>
              </w:rPr>
            </w:pPr>
            <w:r>
              <w:rPr>
                <w:rFonts w:ascii="Times New Roman" w:eastAsia="Times New Roman" w:hAnsi="Times New Roman" w:cs="Times New Roman"/>
              </w:rPr>
              <w:t>Entry conditions</w:t>
            </w:r>
          </w:p>
        </w:tc>
        <w:tc>
          <w:tcPr>
            <w:tcW w:w="4545" w:type="dxa"/>
            <w:tcBorders>
              <w:top w:val="single" w:sz="8" w:space="0" w:color="7F7F7F"/>
              <w:left w:val="nil"/>
              <w:bottom w:val="single" w:sz="8" w:space="0" w:color="7F7F7F"/>
              <w:right w:val="nil"/>
            </w:tcBorders>
            <w:tcMar>
              <w:top w:w="100" w:type="dxa"/>
              <w:left w:w="100" w:type="dxa"/>
              <w:bottom w:w="100" w:type="dxa"/>
              <w:right w:w="100" w:type="dxa"/>
            </w:tcMar>
          </w:tcPr>
          <w:p w:rsidR="00B60988" w:rsidRDefault="004A22C5">
            <w:pPr>
              <w:spacing w:before="240" w:after="240"/>
              <w:rPr>
                <w:rFonts w:ascii="Times New Roman" w:eastAsia="Times New Roman" w:hAnsi="Times New Roman" w:cs="Times New Roman"/>
              </w:rPr>
            </w:pPr>
            <w:r>
              <w:rPr>
                <w:rFonts w:ascii="Times New Roman" w:eastAsia="Times New Roman" w:hAnsi="Times New Roman" w:cs="Times New Roman"/>
              </w:rPr>
              <w:t>Amazon web page has been loaded.</w:t>
            </w:r>
          </w:p>
        </w:tc>
      </w:tr>
      <w:tr w:rsidR="00B60988">
        <w:trPr>
          <w:trHeight w:val="485"/>
        </w:trPr>
        <w:tc>
          <w:tcPr>
            <w:tcW w:w="4335" w:type="dxa"/>
            <w:tcBorders>
              <w:top w:val="nil"/>
              <w:left w:val="nil"/>
              <w:bottom w:val="nil"/>
              <w:right w:val="nil"/>
            </w:tcBorders>
            <w:tcMar>
              <w:top w:w="100" w:type="dxa"/>
              <w:left w:w="100" w:type="dxa"/>
              <w:bottom w:w="100" w:type="dxa"/>
              <w:right w:w="100" w:type="dxa"/>
            </w:tcMar>
          </w:tcPr>
          <w:p w:rsidR="00B60988" w:rsidRDefault="004A22C5">
            <w:pPr>
              <w:spacing w:before="240" w:after="240"/>
              <w:rPr>
                <w:rFonts w:ascii="Times New Roman" w:eastAsia="Times New Roman" w:hAnsi="Times New Roman" w:cs="Times New Roman"/>
              </w:rPr>
            </w:pPr>
            <w:r>
              <w:rPr>
                <w:rFonts w:ascii="Times New Roman" w:eastAsia="Times New Roman" w:hAnsi="Times New Roman" w:cs="Times New Roman"/>
              </w:rPr>
              <w:t>Exit conditions</w:t>
            </w:r>
          </w:p>
        </w:tc>
        <w:tc>
          <w:tcPr>
            <w:tcW w:w="4545" w:type="dxa"/>
            <w:tcBorders>
              <w:top w:val="nil"/>
              <w:left w:val="nil"/>
              <w:bottom w:val="nil"/>
              <w:right w:val="nil"/>
            </w:tcBorders>
            <w:tcMar>
              <w:top w:w="100" w:type="dxa"/>
              <w:left w:w="100" w:type="dxa"/>
              <w:bottom w:w="100" w:type="dxa"/>
              <w:right w:w="100" w:type="dxa"/>
            </w:tcMar>
          </w:tcPr>
          <w:p w:rsidR="00B60988" w:rsidRDefault="004A22C5">
            <w:pPr>
              <w:spacing w:before="240" w:after="240"/>
              <w:rPr>
                <w:rFonts w:ascii="Times New Roman" w:eastAsia="Times New Roman" w:hAnsi="Times New Roman" w:cs="Times New Roman"/>
              </w:rPr>
            </w:pPr>
            <w:r>
              <w:rPr>
                <w:rFonts w:ascii="Times New Roman" w:eastAsia="Times New Roman" w:hAnsi="Times New Roman" w:cs="Times New Roman"/>
              </w:rPr>
              <w:t xml:space="preserve">Customers can see the list of all products in the shopping cart or an empty cart. </w:t>
            </w:r>
          </w:p>
        </w:tc>
      </w:tr>
      <w:tr w:rsidR="00B60988">
        <w:trPr>
          <w:trHeight w:val="770"/>
        </w:trPr>
        <w:tc>
          <w:tcPr>
            <w:tcW w:w="4335" w:type="dxa"/>
            <w:tcBorders>
              <w:top w:val="single" w:sz="8" w:space="0" w:color="7F7F7F"/>
              <w:left w:val="nil"/>
              <w:bottom w:val="single" w:sz="12" w:space="0" w:color="000000"/>
              <w:right w:val="nil"/>
            </w:tcBorders>
            <w:tcMar>
              <w:top w:w="100" w:type="dxa"/>
              <w:left w:w="100" w:type="dxa"/>
              <w:bottom w:w="100" w:type="dxa"/>
              <w:right w:w="100" w:type="dxa"/>
            </w:tcMar>
          </w:tcPr>
          <w:p w:rsidR="00B60988" w:rsidRDefault="004A22C5">
            <w:pPr>
              <w:spacing w:before="240" w:after="240"/>
              <w:rPr>
                <w:rFonts w:ascii="Times New Roman" w:eastAsia="Times New Roman" w:hAnsi="Times New Roman" w:cs="Times New Roman"/>
              </w:rPr>
            </w:pPr>
            <w:r>
              <w:rPr>
                <w:rFonts w:ascii="Times New Roman" w:eastAsia="Times New Roman" w:hAnsi="Times New Roman" w:cs="Times New Roman"/>
              </w:rPr>
              <w:lastRenderedPageBreak/>
              <w:t>Quality Requirements</w:t>
            </w:r>
          </w:p>
        </w:tc>
        <w:tc>
          <w:tcPr>
            <w:tcW w:w="4545" w:type="dxa"/>
            <w:tcBorders>
              <w:top w:val="single" w:sz="8" w:space="0" w:color="7F7F7F"/>
              <w:left w:val="nil"/>
              <w:bottom w:val="single" w:sz="12" w:space="0" w:color="000000"/>
              <w:right w:val="nil"/>
            </w:tcBorders>
            <w:tcMar>
              <w:top w:w="100" w:type="dxa"/>
              <w:left w:w="100" w:type="dxa"/>
              <w:bottom w:w="100" w:type="dxa"/>
              <w:right w:w="100" w:type="dxa"/>
            </w:tcMar>
          </w:tcPr>
          <w:p w:rsidR="00B60988" w:rsidRDefault="004A22C5">
            <w:pPr>
              <w:spacing w:before="240" w:after="240"/>
              <w:rPr>
                <w:rFonts w:ascii="Times New Roman" w:eastAsia="Times New Roman" w:hAnsi="Times New Roman" w:cs="Times New Roman"/>
              </w:rPr>
            </w:pPr>
            <w:r>
              <w:rPr>
                <w:rFonts w:ascii="Times New Roman" w:eastAsia="Times New Roman" w:hAnsi="Times New Roman" w:cs="Times New Roman"/>
              </w:rPr>
              <w:t>Results must be displayed in less than 3 seconds</w:t>
            </w:r>
          </w:p>
        </w:tc>
      </w:tr>
    </w:tbl>
    <w:p w:rsidR="00B60988" w:rsidRDefault="00B60988">
      <w:pPr>
        <w:rPr>
          <w:rFonts w:ascii="Times New Roman" w:eastAsia="Times New Roman" w:hAnsi="Times New Roman" w:cs="Times New Roman"/>
        </w:rPr>
      </w:pPr>
    </w:p>
    <w:p w:rsidR="00B60988" w:rsidRDefault="00B60988">
      <w:pPr>
        <w:rPr>
          <w:rFonts w:ascii="Times New Roman" w:eastAsia="Times New Roman" w:hAnsi="Times New Roman" w:cs="Times New Roman"/>
        </w:rPr>
      </w:pPr>
    </w:p>
    <w:p w:rsidR="00B60988" w:rsidRDefault="004A22C5">
      <w:pPr>
        <w:pStyle w:val="Heading2"/>
        <w:rPr>
          <w:rFonts w:ascii="Times New Roman" w:eastAsia="Times New Roman" w:hAnsi="Times New Roman" w:cs="Times New Roman"/>
          <w:b/>
        </w:rPr>
      </w:pPr>
      <w:r>
        <w:rPr>
          <w:rFonts w:ascii="Times New Roman" w:eastAsia="Times New Roman" w:hAnsi="Times New Roman" w:cs="Times New Roman"/>
          <w:b/>
        </w:rPr>
        <w:t>Dynamic model:</w:t>
      </w:r>
    </w:p>
    <w:p w:rsidR="00B60988" w:rsidRDefault="00B60988"/>
    <w:p w:rsidR="00B60988" w:rsidRDefault="004A22C5">
      <w:pPr>
        <w:rPr>
          <w:rFonts w:ascii="Times New Roman" w:eastAsia="Times New Roman" w:hAnsi="Times New Roman" w:cs="Times New Roman"/>
        </w:rPr>
      </w:pPr>
      <w:r>
        <w:rPr>
          <w:rFonts w:ascii="Times New Roman" w:eastAsia="Times New Roman" w:hAnsi="Times New Roman" w:cs="Times New Roman"/>
          <w:b/>
          <w:sz w:val="28"/>
          <w:szCs w:val="28"/>
        </w:rPr>
        <w:t>Sequence diagram:</w:t>
      </w:r>
      <w:r>
        <w:rPr>
          <w:rFonts w:ascii="Times New Roman" w:eastAsia="Times New Roman" w:hAnsi="Times New Roman" w:cs="Times New Roman"/>
          <w:noProof/>
          <w:lang w:eastAsia="zh-CN"/>
        </w:rPr>
        <w:drawing>
          <wp:inline distT="114300" distB="114300" distL="114300" distR="114300">
            <wp:extent cx="5943600" cy="3530600"/>
            <wp:effectExtent l="0" t="0" r="0" b="0"/>
            <wp:docPr id="33"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7"/>
                    <a:srcRect/>
                    <a:stretch>
                      <a:fillRect/>
                    </a:stretch>
                  </pic:blipFill>
                  <pic:spPr>
                    <a:xfrm>
                      <a:off x="0" y="0"/>
                      <a:ext cx="5943600" cy="3530600"/>
                    </a:xfrm>
                    <a:prstGeom prst="rect">
                      <a:avLst/>
                    </a:prstGeom>
                    <a:ln/>
                  </pic:spPr>
                </pic:pic>
              </a:graphicData>
            </a:graphic>
          </wp:inline>
        </w:drawing>
      </w:r>
    </w:p>
    <w:p w:rsidR="00B60988" w:rsidRDefault="00B60988">
      <w:pPr>
        <w:rPr>
          <w:rFonts w:ascii="Times New Roman" w:eastAsia="Times New Roman" w:hAnsi="Times New Roman" w:cs="Times New Roman"/>
        </w:rPr>
      </w:pPr>
    </w:p>
    <w:p w:rsidR="00B60988" w:rsidRDefault="004A22C5">
      <w:pPr>
        <w:pStyle w:val="Heading1"/>
        <w:numPr>
          <w:ilvl w:val="0"/>
          <w:numId w:val="3"/>
        </w:numPr>
        <w:rPr>
          <w:rFonts w:ascii="Times New Roman" w:eastAsia="Times New Roman" w:hAnsi="Times New Roman" w:cs="Times New Roman"/>
          <w:sz w:val="28"/>
          <w:szCs w:val="28"/>
        </w:rPr>
      </w:pPr>
      <w:r>
        <w:rPr>
          <w:rFonts w:ascii="Times New Roman" w:eastAsia="Times New Roman" w:hAnsi="Times New Roman" w:cs="Times New Roman"/>
          <w:sz w:val="28"/>
          <w:szCs w:val="28"/>
        </w:rPr>
        <w:t>Customers are able to update their shopping carts.</w:t>
      </w:r>
    </w:p>
    <w:p w:rsidR="00B60988" w:rsidRDefault="00B60988">
      <w:pPr>
        <w:rPr>
          <w:rFonts w:ascii="Times New Roman" w:eastAsia="Times New Roman" w:hAnsi="Times New Roman" w:cs="Times New Roman"/>
        </w:rPr>
      </w:pPr>
    </w:p>
    <w:p w:rsidR="00B60988" w:rsidRDefault="004A22C5">
      <w:pPr>
        <w:pStyle w:val="Heading2"/>
        <w:rPr>
          <w:rFonts w:ascii="Times New Roman" w:eastAsia="Times New Roman" w:hAnsi="Times New Roman" w:cs="Times New Roman"/>
          <w:b/>
        </w:rPr>
      </w:pPr>
      <w:r>
        <w:rPr>
          <w:rFonts w:ascii="Times New Roman" w:eastAsia="Times New Roman" w:hAnsi="Times New Roman" w:cs="Times New Roman"/>
          <w:b/>
        </w:rPr>
        <w:t>Functional model:</w:t>
      </w:r>
    </w:p>
    <w:p w:rsidR="00B60988" w:rsidRDefault="004A22C5">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Scenarios:</w:t>
      </w:r>
    </w:p>
    <w:p w:rsidR="00B60988" w:rsidRDefault="004A22C5">
      <w:pPr>
        <w:spacing w:before="240" w:after="240"/>
        <w:rPr>
          <w:rFonts w:ascii="Times New Roman" w:eastAsia="Times New Roman" w:hAnsi="Times New Roman" w:cs="Times New Roman"/>
        </w:rPr>
      </w:pPr>
      <w:r>
        <w:rPr>
          <w:rFonts w:ascii="Times New Roman" w:eastAsia="Times New Roman" w:hAnsi="Times New Roman" w:cs="Times New Roman"/>
          <w:sz w:val="26"/>
          <w:szCs w:val="26"/>
        </w:rPr>
        <w:t>Functionality:</w:t>
      </w:r>
      <w:r>
        <w:rPr>
          <w:rFonts w:ascii="Times New Roman" w:eastAsia="Times New Roman" w:hAnsi="Times New Roman" w:cs="Times New Roman"/>
        </w:rPr>
        <w:t xml:space="preserve"> Customers can update their shopping cart by adding or removing  a product after adding it into the add to cart.</w:t>
      </w:r>
    </w:p>
    <w:p w:rsidR="00B60988" w:rsidRDefault="004A22C5">
      <w:pPr>
        <w:spacing w:before="240" w:after="240"/>
        <w:rPr>
          <w:rFonts w:ascii="Times New Roman" w:eastAsia="Times New Roman" w:hAnsi="Times New Roman" w:cs="Times New Roman"/>
          <w:u w:val="single"/>
        </w:rPr>
      </w:pPr>
      <w:r>
        <w:rPr>
          <w:rFonts w:ascii="Times New Roman" w:eastAsia="Times New Roman" w:hAnsi="Times New Roman" w:cs="Times New Roman"/>
          <w:sz w:val="26"/>
          <w:szCs w:val="26"/>
        </w:rPr>
        <w:t>Functionality name:</w:t>
      </w:r>
      <w:r>
        <w:rPr>
          <w:rFonts w:ascii="Times New Roman" w:eastAsia="Times New Roman" w:hAnsi="Times New Roman" w:cs="Times New Roman"/>
        </w:rPr>
        <w:t xml:space="preserve"> </w:t>
      </w:r>
      <w:r>
        <w:rPr>
          <w:rFonts w:ascii="Times New Roman" w:eastAsia="Times New Roman" w:hAnsi="Times New Roman" w:cs="Times New Roman"/>
          <w:u w:val="single"/>
        </w:rPr>
        <w:t>UpdateShoppingCart</w:t>
      </w:r>
    </w:p>
    <w:p w:rsidR="00B60988" w:rsidRDefault="004A22C5">
      <w:pPr>
        <w:spacing w:before="240" w:after="240"/>
        <w:rPr>
          <w:rFonts w:ascii="Times New Roman" w:eastAsia="Times New Roman" w:hAnsi="Times New Roman" w:cs="Times New Roman"/>
          <w:b/>
          <w:sz w:val="28"/>
          <w:szCs w:val="28"/>
        </w:rPr>
      </w:pPr>
      <w:r>
        <w:rPr>
          <w:rFonts w:ascii="Times New Roman" w:eastAsia="Times New Roman" w:hAnsi="Times New Roman" w:cs="Times New Roman"/>
          <w:sz w:val="26"/>
          <w:szCs w:val="26"/>
        </w:rPr>
        <w:t>Example 1:</w:t>
      </w:r>
      <w:r>
        <w:rPr>
          <w:rFonts w:ascii="Times New Roman" w:eastAsia="Times New Roman" w:hAnsi="Times New Roman" w:cs="Times New Roman"/>
        </w:rPr>
        <w:t xml:space="preserve"> Vidya attempts to update the shopping cart by adding one more iPhone 7 plus into the cart by clicking add product. </w:t>
      </w:r>
    </w:p>
    <w:tbl>
      <w:tblPr>
        <w:tblStyle w:val="ae"/>
        <w:tblW w:w="8880" w:type="dxa"/>
        <w:tblBorders>
          <w:top w:val="nil"/>
          <w:left w:val="nil"/>
          <w:bottom w:val="nil"/>
          <w:right w:val="nil"/>
          <w:insideH w:val="nil"/>
          <w:insideV w:val="nil"/>
        </w:tblBorders>
        <w:tblLayout w:type="fixed"/>
        <w:tblLook w:val="0600" w:firstRow="0" w:lastRow="0" w:firstColumn="0" w:lastColumn="0" w:noHBand="1" w:noVBand="1"/>
      </w:tblPr>
      <w:tblGrid>
        <w:gridCol w:w="4365"/>
        <w:gridCol w:w="4515"/>
      </w:tblGrid>
      <w:tr w:rsidR="00B60988">
        <w:trPr>
          <w:trHeight w:val="770"/>
        </w:trPr>
        <w:tc>
          <w:tcPr>
            <w:tcW w:w="4365" w:type="dxa"/>
            <w:tcBorders>
              <w:top w:val="single" w:sz="12" w:space="0" w:color="000000"/>
              <w:left w:val="nil"/>
              <w:bottom w:val="single" w:sz="8" w:space="0" w:color="7F7F7F"/>
              <w:right w:val="nil"/>
            </w:tcBorders>
            <w:tcMar>
              <w:top w:w="100" w:type="dxa"/>
              <w:left w:w="100" w:type="dxa"/>
              <w:bottom w:w="100" w:type="dxa"/>
              <w:right w:w="100" w:type="dxa"/>
            </w:tcMar>
          </w:tcPr>
          <w:p w:rsidR="00B60988" w:rsidRDefault="004A22C5">
            <w:pPr>
              <w:spacing w:before="240" w:after="240"/>
              <w:rPr>
                <w:rFonts w:ascii="Times New Roman" w:eastAsia="Times New Roman" w:hAnsi="Times New Roman" w:cs="Times New Roman"/>
              </w:rPr>
            </w:pPr>
            <w:r>
              <w:rPr>
                <w:rFonts w:ascii="Times New Roman" w:eastAsia="Times New Roman" w:hAnsi="Times New Roman" w:cs="Times New Roman"/>
              </w:rPr>
              <w:lastRenderedPageBreak/>
              <w:t>Scenario name</w:t>
            </w:r>
          </w:p>
        </w:tc>
        <w:tc>
          <w:tcPr>
            <w:tcW w:w="4515" w:type="dxa"/>
            <w:tcBorders>
              <w:top w:val="single" w:sz="12" w:space="0" w:color="000000"/>
              <w:left w:val="nil"/>
              <w:bottom w:val="single" w:sz="8" w:space="0" w:color="7F7F7F"/>
              <w:right w:val="nil"/>
            </w:tcBorders>
            <w:tcMar>
              <w:top w:w="100" w:type="dxa"/>
              <w:left w:w="100" w:type="dxa"/>
              <w:bottom w:w="100" w:type="dxa"/>
              <w:right w:w="100" w:type="dxa"/>
            </w:tcMar>
          </w:tcPr>
          <w:p w:rsidR="00B60988" w:rsidRDefault="004A22C5">
            <w:pPr>
              <w:spacing w:before="240" w:line="276" w:lineRule="auto"/>
              <w:rPr>
                <w:rFonts w:ascii="Times New Roman" w:eastAsia="Times New Roman" w:hAnsi="Times New Roman" w:cs="Times New Roman"/>
                <w:u w:val="single"/>
              </w:rPr>
            </w:pPr>
            <w:r>
              <w:rPr>
                <w:rFonts w:ascii="Times New Roman" w:eastAsia="Times New Roman" w:hAnsi="Times New Roman" w:cs="Times New Roman"/>
                <w:u w:val="single"/>
              </w:rPr>
              <w:t>AddProduct:UpdateShoppingCart</w:t>
            </w:r>
          </w:p>
        </w:tc>
      </w:tr>
      <w:tr w:rsidR="00B60988">
        <w:trPr>
          <w:trHeight w:val="1010"/>
        </w:trPr>
        <w:tc>
          <w:tcPr>
            <w:tcW w:w="4365" w:type="dxa"/>
            <w:tcBorders>
              <w:top w:val="nil"/>
              <w:left w:val="nil"/>
              <w:bottom w:val="single" w:sz="8" w:space="0" w:color="7F7F7F"/>
              <w:right w:val="nil"/>
            </w:tcBorders>
            <w:tcMar>
              <w:top w:w="100" w:type="dxa"/>
              <w:left w:w="100" w:type="dxa"/>
              <w:bottom w:w="100" w:type="dxa"/>
              <w:right w:w="100" w:type="dxa"/>
            </w:tcMar>
          </w:tcPr>
          <w:p w:rsidR="00B60988" w:rsidRDefault="004A22C5">
            <w:pPr>
              <w:spacing w:before="240" w:after="240"/>
              <w:rPr>
                <w:rFonts w:ascii="Times New Roman" w:eastAsia="Times New Roman" w:hAnsi="Times New Roman" w:cs="Times New Roman"/>
              </w:rPr>
            </w:pPr>
            <w:r>
              <w:rPr>
                <w:rFonts w:ascii="Times New Roman" w:eastAsia="Times New Roman" w:hAnsi="Times New Roman" w:cs="Times New Roman"/>
              </w:rPr>
              <w:t>Participating Actor instances</w:t>
            </w:r>
          </w:p>
        </w:tc>
        <w:tc>
          <w:tcPr>
            <w:tcW w:w="4515" w:type="dxa"/>
            <w:tcBorders>
              <w:top w:val="nil"/>
              <w:left w:val="nil"/>
              <w:bottom w:val="single" w:sz="8" w:space="0" w:color="7F7F7F"/>
              <w:right w:val="nil"/>
            </w:tcBorders>
            <w:tcMar>
              <w:top w:w="100" w:type="dxa"/>
              <w:left w:w="100" w:type="dxa"/>
              <w:bottom w:w="100" w:type="dxa"/>
              <w:right w:w="100" w:type="dxa"/>
            </w:tcMar>
          </w:tcPr>
          <w:p w:rsidR="00B60988" w:rsidRDefault="004A22C5">
            <w:pPr>
              <w:spacing w:before="240" w:after="240"/>
              <w:rPr>
                <w:rFonts w:ascii="Times New Roman" w:eastAsia="Times New Roman" w:hAnsi="Times New Roman" w:cs="Times New Roman"/>
              </w:rPr>
            </w:pPr>
            <w:r>
              <w:rPr>
                <w:rFonts w:ascii="Times New Roman" w:eastAsia="Times New Roman" w:hAnsi="Times New Roman" w:cs="Times New Roman"/>
                <w:u w:val="single"/>
              </w:rPr>
              <w:t>Vidya:Customer</w:t>
            </w:r>
          </w:p>
        </w:tc>
      </w:tr>
      <w:tr w:rsidR="00B60988">
        <w:trPr>
          <w:trHeight w:val="2615"/>
        </w:trPr>
        <w:tc>
          <w:tcPr>
            <w:tcW w:w="4365" w:type="dxa"/>
            <w:tcBorders>
              <w:top w:val="nil"/>
              <w:left w:val="nil"/>
              <w:bottom w:val="single" w:sz="12" w:space="0" w:color="000000"/>
              <w:right w:val="nil"/>
            </w:tcBorders>
            <w:tcMar>
              <w:top w:w="100" w:type="dxa"/>
              <w:left w:w="100" w:type="dxa"/>
              <w:bottom w:w="100" w:type="dxa"/>
              <w:right w:w="100" w:type="dxa"/>
            </w:tcMar>
          </w:tcPr>
          <w:p w:rsidR="00B60988" w:rsidRDefault="004A22C5">
            <w:pPr>
              <w:spacing w:before="240" w:after="240"/>
              <w:rPr>
                <w:rFonts w:ascii="Times New Roman" w:eastAsia="Times New Roman" w:hAnsi="Times New Roman" w:cs="Times New Roman"/>
              </w:rPr>
            </w:pPr>
            <w:r>
              <w:rPr>
                <w:rFonts w:ascii="Times New Roman" w:eastAsia="Times New Roman" w:hAnsi="Times New Roman" w:cs="Times New Roman"/>
              </w:rPr>
              <w:t>Flow of Events</w:t>
            </w:r>
          </w:p>
        </w:tc>
        <w:tc>
          <w:tcPr>
            <w:tcW w:w="4515" w:type="dxa"/>
            <w:tcBorders>
              <w:top w:val="nil"/>
              <w:left w:val="nil"/>
              <w:bottom w:val="single" w:sz="12" w:space="0" w:color="000000"/>
              <w:right w:val="nil"/>
            </w:tcBorders>
            <w:tcMar>
              <w:top w:w="100" w:type="dxa"/>
              <w:left w:w="100" w:type="dxa"/>
              <w:bottom w:w="100" w:type="dxa"/>
              <w:right w:w="100" w:type="dxa"/>
            </w:tcMar>
          </w:tcPr>
          <w:p w:rsidR="00B60988" w:rsidRDefault="004A22C5">
            <w:pPr>
              <w:spacing w:before="240" w:after="240"/>
              <w:rPr>
                <w:rFonts w:ascii="Times New Roman" w:eastAsia="Times New Roman" w:hAnsi="Times New Roman" w:cs="Times New Roman"/>
              </w:rPr>
            </w:pPr>
            <w:r>
              <w:rPr>
                <w:rFonts w:ascii="Times New Roman" w:eastAsia="Times New Roman" w:hAnsi="Times New Roman" w:cs="Times New Roman"/>
              </w:rPr>
              <w:t>1. Vidya increases the quantity of the iPhone 7 plus in the cart by clicking on the add button.</w:t>
            </w:r>
          </w:p>
          <w:p w:rsidR="00B60988" w:rsidRDefault="004A22C5">
            <w:pPr>
              <w:spacing w:before="240" w:after="240"/>
              <w:rPr>
                <w:rFonts w:ascii="Times New Roman" w:eastAsia="Times New Roman" w:hAnsi="Times New Roman" w:cs="Times New Roman"/>
              </w:rPr>
            </w:pPr>
            <w:r>
              <w:rPr>
                <w:rFonts w:ascii="Times New Roman" w:eastAsia="Times New Roman" w:hAnsi="Times New Roman" w:cs="Times New Roman"/>
              </w:rPr>
              <w:t>2. iPhone 7 plus is successfully added to the cart and the quantity of the product increased to two.</w:t>
            </w:r>
          </w:p>
        </w:tc>
      </w:tr>
    </w:tbl>
    <w:p w:rsidR="00B60988" w:rsidRDefault="004A22C5">
      <w:pPr>
        <w:spacing w:before="240" w:after="240"/>
        <w:rPr>
          <w:rFonts w:ascii="Times New Roman" w:eastAsia="Times New Roman" w:hAnsi="Times New Roman" w:cs="Times New Roman"/>
          <w:b/>
          <w:sz w:val="28"/>
          <w:szCs w:val="28"/>
        </w:rPr>
      </w:pPr>
      <w:r>
        <w:rPr>
          <w:rFonts w:ascii="Times New Roman" w:eastAsia="Times New Roman" w:hAnsi="Times New Roman" w:cs="Times New Roman"/>
          <w:sz w:val="26"/>
          <w:szCs w:val="26"/>
        </w:rPr>
        <w:t>Example 2:</w:t>
      </w:r>
      <w:r>
        <w:rPr>
          <w:rFonts w:ascii="Times New Roman" w:eastAsia="Times New Roman" w:hAnsi="Times New Roman" w:cs="Times New Roman"/>
        </w:rPr>
        <w:t xml:space="preserve"> Now, Vidya attempts to update the shopping cart by deleting the iPhone 7 plus added into the cart by clicking delete product. </w:t>
      </w:r>
    </w:p>
    <w:tbl>
      <w:tblPr>
        <w:tblStyle w:val="af"/>
        <w:tblW w:w="8880" w:type="dxa"/>
        <w:tblBorders>
          <w:top w:val="nil"/>
          <w:left w:val="nil"/>
          <w:bottom w:val="nil"/>
          <w:right w:val="nil"/>
          <w:insideH w:val="nil"/>
          <w:insideV w:val="nil"/>
        </w:tblBorders>
        <w:tblLayout w:type="fixed"/>
        <w:tblLook w:val="0600" w:firstRow="0" w:lastRow="0" w:firstColumn="0" w:lastColumn="0" w:noHBand="1" w:noVBand="1"/>
      </w:tblPr>
      <w:tblGrid>
        <w:gridCol w:w="4365"/>
        <w:gridCol w:w="4515"/>
      </w:tblGrid>
      <w:tr w:rsidR="00B60988">
        <w:trPr>
          <w:trHeight w:val="770"/>
        </w:trPr>
        <w:tc>
          <w:tcPr>
            <w:tcW w:w="4365" w:type="dxa"/>
            <w:tcBorders>
              <w:top w:val="single" w:sz="12" w:space="0" w:color="000000"/>
              <w:left w:val="nil"/>
              <w:bottom w:val="single" w:sz="8" w:space="0" w:color="7F7F7F"/>
              <w:right w:val="nil"/>
            </w:tcBorders>
            <w:tcMar>
              <w:top w:w="100" w:type="dxa"/>
              <w:left w:w="100" w:type="dxa"/>
              <w:bottom w:w="100" w:type="dxa"/>
              <w:right w:w="100" w:type="dxa"/>
            </w:tcMar>
          </w:tcPr>
          <w:p w:rsidR="00B60988" w:rsidRDefault="004A22C5">
            <w:pPr>
              <w:spacing w:before="240" w:after="240"/>
              <w:rPr>
                <w:rFonts w:ascii="Times New Roman" w:eastAsia="Times New Roman" w:hAnsi="Times New Roman" w:cs="Times New Roman"/>
              </w:rPr>
            </w:pPr>
            <w:r>
              <w:rPr>
                <w:rFonts w:ascii="Times New Roman" w:eastAsia="Times New Roman" w:hAnsi="Times New Roman" w:cs="Times New Roman"/>
              </w:rPr>
              <w:t>Scenario name</w:t>
            </w:r>
          </w:p>
        </w:tc>
        <w:tc>
          <w:tcPr>
            <w:tcW w:w="4515" w:type="dxa"/>
            <w:tcBorders>
              <w:top w:val="single" w:sz="12" w:space="0" w:color="000000"/>
              <w:left w:val="nil"/>
              <w:bottom w:val="single" w:sz="8" w:space="0" w:color="7F7F7F"/>
              <w:right w:val="nil"/>
            </w:tcBorders>
            <w:tcMar>
              <w:top w:w="100" w:type="dxa"/>
              <w:left w:w="100" w:type="dxa"/>
              <w:bottom w:w="100" w:type="dxa"/>
              <w:right w:w="100" w:type="dxa"/>
            </w:tcMar>
          </w:tcPr>
          <w:p w:rsidR="00B60988" w:rsidRDefault="004A22C5">
            <w:pPr>
              <w:spacing w:before="240" w:line="276" w:lineRule="auto"/>
              <w:rPr>
                <w:rFonts w:ascii="Times New Roman" w:eastAsia="Times New Roman" w:hAnsi="Times New Roman" w:cs="Times New Roman"/>
                <w:u w:val="single"/>
              </w:rPr>
            </w:pPr>
            <w:r>
              <w:rPr>
                <w:rFonts w:ascii="Times New Roman" w:eastAsia="Times New Roman" w:hAnsi="Times New Roman" w:cs="Times New Roman"/>
                <w:u w:val="single"/>
              </w:rPr>
              <w:t>DeleteProduct:UpdateShoppingCart</w:t>
            </w:r>
          </w:p>
        </w:tc>
      </w:tr>
      <w:tr w:rsidR="00B60988">
        <w:trPr>
          <w:trHeight w:val="1010"/>
        </w:trPr>
        <w:tc>
          <w:tcPr>
            <w:tcW w:w="4365" w:type="dxa"/>
            <w:tcBorders>
              <w:top w:val="nil"/>
              <w:left w:val="nil"/>
              <w:bottom w:val="single" w:sz="8" w:space="0" w:color="7F7F7F"/>
              <w:right w:val="nil"/>
            </w:tcBorders>
            <w:tcMar>
              <w:top w:w="100" w:type="dxa"/>
              <w:left w:w="100" w:type="dxa"/>
              <w:bottom w:w="100" w:type="dxa"/>
              <w:right w:w="100" w:type="dxa"/>
            </w:tcMar>
          </w:tcPr>
          <w:p w:rsidR="00B60988" w:rsidRDefault="004A22C5">
            <w:pPr>
              <w:spacing w:before="240" w:after="240"/>
              <w:rPr>
                <w:rFonts w:ascii="Times New Roman" w:eastAsia="Times New Roman" w:hAnsi="Times New Roman" w:cs="Times New Roman"/>
              </w:rPr>
            </w:pPr>
            <w:r>
              <w:rPr>
                <w:rFonts w:ascii="Times New Roman" w:eastAsia="Times New Roman" w:hAnsi="Times New Roman" w:cs="Times New Roman"/>
              </w:rPr>
              <w:t>Participating Actor instances</w:t>
            </w:r>
          </w:p>
        </w:tc>
        <w:tc>
          <w:tcPr>
            <w:tcW w:w="4515" w:type="dxa"/>
            <w:tcBorders>
              <w:top w:val="nil"/>
              <w:left w:val="nil"/>
              <w:bottom w:val="single" w:sz="8" w:space="0" w:color="7F7F7F"/>
              <w:right w:val="nil"/>
            </w:tcBorders>
            <w:tcMar>
              <w:top w:w="100" w:type="dxa"/>
              <w:left w:w="100" w:type="dxa"/>
              <w:bottom w:w="100" w:type="dxa"/>
              <w:right w:w="100" w:type="dxa"/>
            </w:tcMar>
          </w:tcPr>
          <w:p w:rsidR="00B60988" w:rsidRDefault="004A22C5">
            <w:pPr>
              <w:spacing w:before="240" w:after="240"/>
              <w:rPr>
                <w:rFonts w:ascii="Times New Roman" w:eastAsia="Times New Roman" w:hAnsi="Times New Roman" w:cs="Times New Roman"/>
              </w:rPr>
            </w:pPr>
            <w:r>
              <w:rPr>
                <w:rFonts w:ascii="Times New Roman" w:eastAsia="Times New Roman" w:hAnsi="Times New Roman" w:cs="Times New Roman"/>
                <w:u w:val="single"/>
              </w:rPr>
              <w:t>Vidya:Customer</w:t>
            </w:r>
          </w:p>
        </w:tc>
      </w:tr>
      <w:tr w:rsidR="00B60988">
        <w:trPr>
          <w:trHeight w:val="2615"/>
        </w:trPr>
        <w:tc>
          <w:tcPr>
            <w:tcW w:w="4365" w:type="dxa"/>
            <w:tcBorders>
              <w:top w:val="nil"/>
              <w:left w:val="nil"/>
              <w:bottom w:val="single" w:sz="12" w:space="0" w:color="000000"/>
              <w:right w:val="nil"/>
            </w:tcBorders>
            <w:tcMar>
              <w:top w:w="100" w:type="dxa"/>
              <w:left w:w="100" w:type="dxa"/>
              <w:bottom w:w="100" w:type="dxa"/>
              <w:right w:w="100" w:type="dxa"/>
            </w:tcMar>
          </w:tcPr>
          <w:p w:rsidR="00B60988" w:rsidRDefault="004A22C5">
            <w:pPr>
              <w:spacing w:before="240" w:after="240"/>
              <w:rPr>
                <w:rFonts w:ascii="Times New Roman" w:eastAsia="Times New Roman" w:hAnsi="Times New Roman" w:cs="Times New Roman"/>
              </w:rPr>
            </w:pPr>
            <w:r>
              <w:rPr>
                <w:rFonts w:ascii="Times New Roman" w:eastAsia="Times New Roman" w:hAnsi="Times New Roman" w:cs="Times New Roman"/>
              </w:rPr>
              <w:t>Flow of Events</w:t>
            </w:r>
          </w:p>
        </w:tc>
        <w:tc>
          <w:tcPr>
            <w:tcW w:w="4515" w:type="dxa"/>
            <w:tcBorders>
              <w:top w:val="nil"/>
              <w:left w:val="nil"/>
              <w:bottom w:val="single" w:sz="12" w:space="0" w:color="000000"/>
              <w:right w:val="nil"/>
            </w:tcBorders>
            <w:tcMar>
              <w:top w:w="100" w:type="dxa"/>
              <w:left w:w="100" w:type="dxa"/>
              <w:bottom w:w="100" w:type="dxa"/>
              <w:right w:w="100" w:type="dxa"/>
            </w:tcMar>
          </w:tcPr>
          <w:p w:rsidR="00B60988" w:rsidRDefault="004A22C5">
            <w:pPr>
              <w:spacing w:before="240" w:after="240"/>
              <w:rPr>
                <w:rFonts w:ascii="Times New Roman" w:eastAsia="Times New Roman" w:hAnsi="Times New Roman" w:cs="Times New Roman"/>
              </w:rPr>
            </w:pPr>
            <w:r>
              <w:rPr>
                <w:rFonts w:ascii="Times New Roman" w:eastAsia="Times New Roman" w:hAnsi="Times New Roman" w:cs="Times New Roman"/>
              </w:rPr>
              <w:t>1. Vidya clicks on the delete option to remove the iPhone 7 plus product from the cart.</w:t>
            </w:r>
          </w:p>
          <w:p w:rsidR="00B60988" w:rsidRDefault="004A22C5">
            <w:pPr>
              <w:spacing w:before="240" w:after="240"/>
              <w:rPr>
                <w:rFonts w:ascii="Times New Roman" w:eastAsia="Times New Roman" w:hAnsi="Times New Roman" w:cs="Times New Roman"/>
              </w:rPr>
            </w:pPr>
            <w:r>
              <w:rPr>
                <w:rFonts w:ascii="Times New Roman" w:eastAsia="Times New Roman" w:hAnsi="Times New Roman" w:cs="Times New Roman"/>
              </w:rPr>
              <w:t>2. The system successfully deletes iPhone 7 plus is from the cart.</w:t>
            </w:r>
          </w:p>
        </w:tc>
      </w:tr>
    </w:tbl>
    <w:p w:rsidR="00B60988" w:rsidRDefault="00B60988">
      <w:pPr>
        <w:rPr>
          <w:rFonts w:ascii="Times New Roman" w:eastAsia="Times New Roman" w:hAnsi="Times New Roman" w:cs="Times New Roman"/>
          <w:b/>
          <w:sz w:val="28"/>
          <w:szCs w:val="28"/>
        </w:rPr>
      </w:pPr>
    </w:p>
    <w:p w:rsidR="00B60988" w:rsidRDefault="004A22C5">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Initial use cases: </w:t>
      </w:r>
    </w:p>
    <w:p w:rsidR="00B60988" w:rsidRDefault="00B60988">
      <w:pPr>
        <w:rPr>
          <w:rFonts w:ascii="Times New Roman" w:eastAsia="Times New Roman" w:hAnsi="Times New Roman" w:cs="Times New Roman"/>
          <w:b/>
          <w:sz w:val="28"/>
          <w:szCs w:val="28"/>
        </w:rPr>
      </w:pPr>
    </w:p>
    <w:tbl>
      <w:tblPr>
        <w:tblStyle w:val="af0"/>
        <w:tblW w:w="8880" w:type="dxa"/>
        <w:tblBorders>
          <w:top w:val="nil"/>
          <w:left w:val="nil"/>
          <w:bottom w:val="nil"/>
          <w:right w:val="nil"/>
          <w:insideH w:val="nil"/>
          <w:insideV w:val="nil"/>
        </w:tblBorders>
        <w:tblLayout w:type="fixed"/>
        <w:tblLook w:val="0600" w:firstRow="0" w:lastRow="0" w:firstColumn="0" w:lastColumn="0" w:noHBand="1" w:noVBand="1"/>
      </w:tblPr>
      <w:tblGrid>
        <w:gridCol w:w="4425"/>
        <w:gridCol w:w="4455"/>
      </w:tblGrid>
      <w:tr w:rsidR="00B60988">
        <w:trPr>
          <w:trHeight w:val="485"/>
        </w:trPr>
        <w:tc>
          <w:tcPr>
            <w:tcW w:w="4425" w:type="dxa"/>
            <w:tcBorders>
              <w:top w:val="single" w:sz="12" w:space="0" w:color="000000"/>
              <w:left w:val="nil"/>
              <w:bottom w:val="single" w:sz="8" w:space="0" w:color="7F7F7F"/>
              <w:right w:val="nil"/>
            </w:tcBorders>
            <w:tcMar>
              <w:top w:w="100" w:type="dxa"/>
              <w:left w:w="100" w:type="dxa"/>
              <w:bottom w:w="100" w:type="dxa"/>
              <w:right w:w="100" w:type="dxa"/>
            </w:tcMar>
          </w:tcPr>
          <w:p w:rsidR="00B60988" w:rsidRDefault="004A22C5">
            <w:pPr>
              <w:spacing w:before="240" w:after="240"/>
              <w:rPr>
                <w:rFonts w:ascii="Times New Roman" w:eastAsia="Times New Roman" w:hAnsi="Times New Roman" w:cs="Times New Roman"/>
              </w:rPr>
            </w:pPr>
            <w:r>
              <w:rPr>
                <w:rFonts w:ascii="Times New Roman" w:eastAsia="Times New Roman" w:hAnsi="Times New Roman" w:cs="Times New Roman"/>
              </w:rPr>
              <w:lastRenderedPageBreak/>
              <w:t>Use case name</w:t>
            </w:r>
          </w:p>
        </w:tc>
        <w:tc>
          <w:tcPr>
            <w:tcW w:w="4455" w:type="dxa"/>
            <w:tcBorders>
              <w:top w:val="single" w:sz="12" w:space="0" w:color="000000"/>
              <w:left w:val="nil"/>
              <w:bottom w:val="single" w:sz="8" w:space="0" w:color="7F7F7F"/>
              <w:right w:val="nil"/>
            </w:tcBorders>
            <w:tcMar>
              <w:top w:w="100" w:type="dxa"/>
              <w:left w:w="100" w:type="dxa"/>
              <w:bottom w:w="100" w:type="dxa"/>
              <w:right w:w="100" w:type="dxa"/>
            </w:tcMar>
          </w:tcPr>
          <w:p w:rsidR="00B60988" w:rsidRDefault="004A22C5">
            <w:pPr>
              <w:spacing w:before="240" w:after="240"/>
              <w:rPr>
                <w:rFonts w:ascii="Times New Roman" w:eastAsia="Times New Roman" w:hAnsi="Times New Roman" w:cs="Times New Roman"/>
              </w:rPr>
            </w:pPr>
            <w:r>
              <w:rPr>
                <w:rFonts w:ascii="Times New Roman" w:eastAsia="Times New Roman" w:hAnsi="Times New Roman" w:cs="Times New Roman"/>
              </w:rPr>
              <w:t>UpdateShoppingCart</w:t>
            </w:r>
          </w:p>
        </w:tc>
      </w:tr>
      <w:tr w:rsidR="00B60988">
        <w:trPr>
          <w:trHeight w:val="485"/>
        </w:trPr>
        <w:tc>
          <w:tcPr>
            <w:tcW w:w="4425" w:type="dxa"/>
            <w:tcBorders>
              <w:top w:val="nil"/>
              <w:left w:val="nil"/>
              <w:bottom w:val="single" w:sz="8" w:space="0" w:color="7F7F7F"/>
              <w:right w:val="nil"/>
            </w:tcBorders>
            <w:tcMar>
              <w:top w:w="100" w:type="dxa"/>
              <w:left w:w="100" w:type="dxa"/>
              <w:bottom w:w="100" w:type="dxa"/>
              <w:right w:w="100" w:type="dxa"/>
            </w:tcMar>
          </w:tcPr>
          <w:p w:rsidR="00B60988" w:rsidRDefault="004A22C5">
            <w:pPr>
              <w:spacing w:before="240" w:after="240"/>
              <w:rPr>
                <w:rFonts w:ascii="Times New Roman" w:eastAsia="Times New Roman" w:hAnsi="Times New Roman" w:cs="Times New Roman"/>
              </w:rPr>
            </w:pPr>
            <w:r>
              <w:rPr>
                <w:rFonts w:ascii="Times New Roman" w:eastAsia="Times New Roman" w:hAnsi="Times New Roman" w:cs="Times New Roman"/>
              </w:rPr>
              <w:t>Participating Actor</w:t>
            </w:r>
          </w:p>
        </w:tc>
        <w:tc>
          <w:tcPr>
            <w:tcW w:w="4455" w:type="dxa"/>
            <w:tcBorders>
              <w:top w:val="nil"/>
              <w:left w:val="nil"/>
              <w:bottom w:val="single" w:sz="8" w:space="0" w:color="7F7F7F"/>
              <w:right w:val="nil"/>
            </w:tcBorders>
            <w:tcMar>
              <w:top w:w="100" w:type="dxa"/>
              <w:left w:w="100" w:type="dxa"/>
              <w:bottom w:w="100" w:type="dxa"/>
              <w:right w:w="100" w:type="dxa"/>
            </w:tcMar>
          </w:tcPr>
          <w:p w:rsidR="00B60988" w:rsidRDefault="004A22C5">
            <w:pPr>
              <w:spacing w:before="240" w:after="240"/>
              <w:rPr>
                <w:rFonts w:ascii="Times New Roman" w:eastAsia="Times New Roman" w:hAnsi="Times New Roman" w:cs="Times New Roman"/>
              </w:rPr>
            </w:pPr>
            <w:r>
              <w:rPr>
                <w:rFonts w:ascii="Times New Roman" w:eastAsia="Times New Roman" w:hAnsi="Times New Roman" w:cs="Times New Roman"/>
              </w:rPr>
              <w:t>Initiated by Customer</w:t>
            </w:r>
          </w:p>
        </w:tc>
      </w:tr>
      <w:tr w:rsidR="00B60988">
        <w:trPr>
          <w:trHeight w:val="2870"/>
        </w:trPr>
        <w:tc>
          <w:tcPr>
            <w:tcW w:w="4425" w:type="dxa"/>
            <w:tcBorders>
              <w:top w:val="nil"/>
              <w:left w:val="nil"/>
              <w:bottom w:val="nil"/>
              <w:right w:val="nil"/>
            </w:tcBorders>
            <w:tcMar>
              <w:top w:w="100" w:type="dxa"/>
              <w:left w:w="100" w:type="dxa"/>
              <w:bottom w:w="100" w:type="dxa"/>
              <w:right w:w="100" w:type="dxa"/>
            </w:tcMar>
          </w:tcPr>
          <w:p w:rsidR="00B60988" w:rsidRDefault="004A22C5">
            <w:pPr>
              <w:spacing w:before="240" w:after="240"/>
              <w:rPr>
                <w:rFonts w:ascii="Times New Roman" w:eastAsia="Times New Roman" w:hAnsi="Times New Roman" w:cs="Times New Roman"/>
              </w:rPr>
            </w:pPr>
            <w:r>
              <w:rPr>
                <w:rFonts w:ascii="Times New Roman" w:eastAsia="Times New Roman" w:hAnsi="Times New Roman" w:cs="Times New Roman"/>
              </w:rPr>
              <w:t>Flow of Events</w:t>
            </w:r>
          </w:p>
        </w:tc>
        <w:tc>
          <w:tcPr>
            <w:tcW w:w="4455" w:type="dxa"/>
            <w:tcBorders>
              <w:top w:val="nil"/>
              <w:left w:val="nil"/>
              <w:bottom w:val="nil"/>
              <w:right w:val="nil"/>
            </w:tcBorders>
            <w:tcMar>
              <w:top w:w="100" w:type="dxa"/>
              <w:left w:w="100" w:type="dxa"/>
              <w:bottom w:w="100" w:type="dxa"/>
              <w:right w:w="100" w:type="dxa"/>
            </w:tcMar>
          </w:tcPr>
          <w:p w:rsidR="00B60988" w:rsidRDefault="004A22C5">
            <w:pPr>
              <w:spacing w:before="240" w:after="240"/>
              <w:rPr>
                <w:rFonts w:ascii="Times New Roman" w:eastAsia="Times New Roman" w:hAnsi="Times New Roman" w:cs="Times New Roman"/>
              </w:rPr>
            </w:pPr>
            <w:r>
              <w:rPr>
                <w:rFonts w:ascii="Times New Roman" w:eastAsia="Times New Roman" w:hAnsi="Times New Roman" w:cs="Times New Roman"/>
              </w:rPr>
              <w:t>1. Customer activates the “Add To Cart” shown in the View cart homepage.</w:t>
            </w:r>
            <w:ins w:id="18" w:author="Dr. Yongming Tang" w:date="2020-11-16T12:18:00Z">
              <w:r w:rsidR="00613956">
                <w:rPr>
                  <w:rFonts w:ascii="Times New Roman" w:eastAsia="Times New Roman" w:hAnsi="Times New Roman" w:cs="Times New Roman"/>
                </w:rPr>
                <w:t xml:space="preserve">//Not consistent with your scenarios. UpdateCart means at the Cart page. Not necessary to do </w:t>
              </w:r>
            </w:ins>
            <w:ins w:id="19" w:author="Dr. Yongming Tang" w:date="2020-11-16T12:19:00Z">
              <w:r w:rsidR="00613956">
                <w:rPr>
                  <w:rFonts w:ascii="Times New Roman" w:eastAsia="Times New Roman" w:hAnsi="Times New Roman" w:cs="Times New Roman"/>
                </w:rPr>
                <w:t>“Add To Cart”</w:t>
              </w:r>
            </w:ins>
          </w:p>
          <w:p w:rsidR="00B60988" w:rsidRDefault="004A22C5">
            <w:pPr>
              <w:spacing w:before="240" w:after="240"/>
              <w:rPr>
                <w:rFonts w:ascii="Times New Roman" w:eastAsia="Times New Roman" w:hAnsi="Times New Roman" w:cs="Times New Roman"/>
              </w:rPr>
            </w:pPr>
            <w:r>
              <w:rPr>
                <w:rFonts w:ascii="Times New Roman" w:eastAsia="Times New Roman" w:hAnsi="Times New Roman" w:cs="Times New Roman"/>
              </w:rPr>
              <w:t>2. Product is successfully updated, either the product is added or deleted.</w:t>
            </w:r>
          </w:p>
        </w:tc>
      </w:tr>
      <w:tr w:rsidR="00B60988">
        <w:trPr>
          <w:trHeight w:val="485"/>
        </w:trPr>
        <w:tc>
          <w:tcPr>
            <w:tcW w:w="4425" w:type="dxa"/>
            <w:tcBorders>
              <w:top w:val="single" w:sz="8" w:space="0" w:color="7F7F7F"/>
              <w:left w:val="nil"/>
              <w:bottom w:val="single" w:sz="8" w:space="0" w:color="7F7F7F"/>
              <w:right w:val="nil"/>
            </w:tcBorders>
            <w:tcMar>
              <w:top w:w="100" w:type="dxa"/>
              <w:left w:w="100" w:type="dxa"/>
              <w:bottom w:w="100" w:type="dxa"/>
              <w:right w:w="100" w:type="dxa"/>
            </w:tcMar>
          </w:tcPr>
          <w:p w:rsidR="00B60988" w:rsidRDefault="004A22C5">
            <w:pPr>
              <w:spacing w:before="240" w:after="240"/>
              <w:rPr>
                <w:rFonts w:ascii="Times New Roman" w:eastAsia="Times New Roman" w:hAnsi="Times New Roman" w:cs="Times New Roman"/>
              </w:rPr>
            </w:pPr>
            <w:r>
              <w:rPr>
                <w:rFonts w:ascii="Times New Roman" w:eastAsia="Times New Roman" w:hAnsi="Times New Roman" w:cs="Times New Roman"/>
              </w:rPr>
              <w:t>Entry conditions</w:t>
            </w:r>
          </w:p>
        </w:tc>
        <w:tc>
          <w:tcPr>
            <w:tcW w:w="4455" w:type="dxa"/>
            <w:tcBorders>
              <w:top w:val="single" w:sz="8" w:space="0" w:color="7F7F7F"/>
              <w:left w:val="nil"/>
              <w:bottom w:val="single" w:sz="8" w:space="0" w:color="7F7F7F"/>
              <w:right w:val="nil"/>
            </w:tcBorders>
            <w:tcMar>
              <w:top w:w="100" w:type="dxa"/>
              <w:left w:w="100" w:type="dxa"/>
              <w:bottom w:w="100" w:type="dxa"/>
              <w:right w:w="100" w:type="dxa"/>
            </w:tcMar>
          </w:tcPr>
          <w:p w:rsidR="00B60988" w:rsidRDefault="004A22C5">
            <w:pPr>
              <w:spacing w:before="240" w:after="240"/>
              <w:rPr>
                <w:rFonts w:ascii="Times New Roman" w:eastAsia="Times New Roman" w:hAnsi="Times New Roman" w:cs="Times New Roman"/>
              </w:rPr>
            </w:pPr>
            <w:r>
              <w:rPr>
                <w:rFonts w:ascii="Times New Roman" w:eastAsia="Times New Roman" w:hAnsi="Times New Roman" w:cs="Times New Roman"/>
              </w:rPr>
              <w:t>Amazon web page has been loaded.</w:t>
            </w:r>
          </w:p>
        </w:tc>
      </w:tr>
      <w:tr w:rsidR="00B60988">
        <w:trPr>
          <w:trHeight w:val="770"/>
        </w:trPr>
        <w:tc>
          <w:tcPr>
            <w:tcW w:w="4425" w:type="dxa"/>
            <w:tcBorders>
              <w:top w:val="nil"/>
              <w:left w:val="nil"/>
              <w:bottom w:val="nil"/>
              <w:right w:val="nil"/>
            </w:tcBorders>
            <w:tcMar>
              <w:top w:w="100" w:type="dxa"/>
              <w:left w:w="100" w:type="dxa"/>
              <w:bottom w:w="100" w:type="dxa"/>
              <w:right w:w="100" w:type="dxa"/>
            </w:tcMar>
          </w:tcPr>
          <w:p w:rsidR="00B60988" w:rsidRDefault="004A22C5">
            <w:pPr>
              <w:spacing w:before="240" w:after="240"/>
              <w:rPr>
                <w:rFonts w:ascii="Times New Roman" w:eastAsia="Times New Roman" w:hAnsi="Times New Roman" w:cs="Times New Roman"/>
              </w:rPr>
            </w:pPr>
            <w:r>
              <w:rPr>
                <w:rFonts w:ascii="Times New Roman" w:eastAsia="Times New Roman" w:hAnsi="Times New Roman" w:cs="Times New Roman"/>
              </w:rPr>
              <w:t>Exit conditions</w:t>
            </w:r>
          </w:p>
        </w:tc>
        <w:tc>
          <w:tcPr>
            <w:tcW w:w="4455" w:type="dxa"/>
            <w:tcBorders>
              <w:top w:val="nil"/>
              <w:left w:val="nil"/>
              <w:bottom w:val="nil"/>
              <w:right w:val="nil"/>
            </w:tcBorders>
            <w:tcMar>
              <w:top w:w="100" w:type="dxa"/>
              <w:left w:w="100" w:type="dxa"/>
              <w:bottom w:w="100" w:type="dxa"/>
              <w:right w:w="100" w:type="dxa"/>
            </w:tcMar>
          </w:tcPr>
          <w:p w:rsidR="00B60988" w:rsidRDefault="004A22C5">
            <w:pPr>
              <w:spacing w:before="240" w:after="240"/>
              <w:rPr>
                <w:rFonts w:ascii="Times New Roman" w:eastAsia="Times New Roman" w:hAnsi="Times New Roman" w:cs="Times New Roman"/>
              </w:rPr>
            </w:pPr>
            <w:r>
              <w:rPr>
                <w:rFonts w:ascii="Times New Roman" w:eastAsia="Times New Roman" w:hAnsi="Times New Roman" w:cs="Times New Roman"/>
              </w:rPr>
              <w:t>Customers can see the list of all products in the shopping cart, empty cart.</w:t>
            </w:r>
          </w:p>
        </w:tc>
      </w:tr>
      <w:tr w:rsidR="00B60988">
        <w:trPr>
          <w:trHeight w:val="770"/>
        </w:trPr>
        <w:tc>
          <w:tcPr>
            <w:tcW w:w="4425" w:type="dxa"/>
            <w:tcBorders>
              <w:top w:val="single" w:sz="8" w:space="0" w:color="7F7F7F"/>
              <w:left w:val="nil"/>
              <w:bottom w:val="single" w:sz="12" w:space="0" w:color="000000"/>
              <w:right w:val="nil"/>
            </w:tcBorders>
            <w:tcMar>
              <w:top w:w="100" w:type="dxa"/>
              <w:left w:w="100" w:type="dxa"/>
              <w:bottom w:w="100" w:type="dxa"/>
              <w:right w:w="100" w:type="dxa"/>
            </w:tcMar>
          </w:tcPr>
          <w:p w:rsidR="00B60988" w:rsidRDefault="004A22C5">
            <w:pPr>
              <w:spacing w:before="240" w:after="240"/>
              <w:rPr>
                <w:rFonts w:ascii="Times New Roman" w:eastAsia="Times New Roman" w:hAnsi="Times New Roman" w:cs="Times New Roman"/>
              </w:rPr>
            </w:pPr>
            <w:r>
              <w:rPr>
                <w:rFonts w:ascii="Times New Roman" w:eastAsia="Times New Roman" w:hAnsi="Times New Roman" w:cs="Times New Roman"/>
              </w:rPr>
              <w:t>Quality Requirements</w:t>
            </w:r>
          </w:p>
        </w:tc>
        <w:tc>
          <w:tcPr>
            <w:tcW w:w="4455" w:type="dxa"/>
            <w:tcBorders>
              <w:top w:val="single" w:sz="8" w:space="0" w:color="7F7F7F"/>
              <w:left w:val="nil"/>
              <w:bottom w:val="single" w:sz="12" w:space="0" w:color="000000"/>
              <w:right w:val="nil"/>
            </w:tcBorders>
            <w:tcMar>
              <w:top w:w="100" w:type="dxa"/>
              <w:left w:w="100" w:type="dxa"/>
              <w:bottom w:w="100" w:type="dxa"/>
              <w:right w:w="100" w:type="dxa"/>
            </w:tcMar>
          </w:tcPr>
          <w:p w:rsidR="00B60988" w:rsidRDefault="004A22C5">
            <w:pPr>
              <w:spacing w:before="240" w:after="240"/>
              <w:rPr>
                <w:rFonts w:ascii="Times New Roman" w:eastAsia="Times New Roman" w:hAnsi="Times New Roman" w:cs="Times New Roman"/>
              </w:rPr>
            </w:pPr>
            <w:r>
              <w:rPr>
                <w:rFonts w:ascii="Times New Roman" w:eastAsia="Times New Roman" w:hAnsi="Times New Roman" w:cs="Times New Roman"/>
              </w:rPr>
              <w:t>Results must be displayed in less than 3 seconds</w:t>
            </w:r>
          </w:p>
        </w:tc>
      </w:tr>
    </w:tbl>
    <w:p w:rsidR="00B60988" w:rsidRDefault="00B60988">
      <w:pPr>
        <w:rPr>
          <w:rFonts w:ascii="Times New Roman" w:eastAsia="Times New Roman" w:hAnsi="Times New Roman" w:cs="Times New Roman"/>
          <w:b/>
          <w:sz w:val="28"/>
          <w:szCs w:val="28"/>
        </w:rPr>
      </w:pPr>
    </w:p>
    <w:p w:rsidR="00B60988" w:rsidRDefault="004A22C5">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The most refined final use cases:</w:t>
      </w:r>
    </w:p>
    <w:p w:rsidR="00B60988" w:rsidRDefault="00B60988">
      <w:pPr>
        <w:rPr>
          <w:rFonts w:ascii="Times New Roman" w:eastAsia="Times New Roman" w:hAnsi="Times New Roman" w:cs="Times New Roman"/>
        </w:rPr>
      </w:pPr>
    </w:p>
    <w:tbl>
      <w:tblPr>
        <w:tblStyle w:val="af1"/>
        <w:tblW w:w="8880" w:type="dxa"/>
        <w:tblBorders>
          <w:top w:val="nil"/>
          <w:left w:val="nil"/>
          <w:bottom w:val="nil"/>
          <w:right w:val="nil"/>
          <w:insideH w:val="nil"/>
          <w:insideV w:val="nil"/>
        </w:tblBorders>
        <w:tblLayout w:type="fixed"/>
        <w:tblLook w:val="0600" w:firstRow="0" w:lastRow="0" w:firstColumn="0" w:lastColumn="0" w:noHBand="1" w:noVBand="1"/>
      </w:tblPr>
      <w:tblGrid>
        <w:gridCol w:w="4335"/>
        <w:gridCol w:w="4545"/>
      </w:tblGrid>
      <w:tr w:rsidR="00B60988">
        <w:trPr>
          <w:trHeight w:val="485"/>
        </w:trPr>
        <w:tc>
          <w:tcPr>
            <w:tcW w:w="4335" w:type="dxa"/>
            <w:tcBorders>
              <w:top w:val="single" w:sz="12" w:space="0" w:color="000000"/>
              <w:left w:val="nil"/>
              <w:bottom w:val="single" w:sz="8" w:space="0" w:color="7F7F7F"/>
              <w:right w:val="nil"/>
            </w:tcBorders>
            <w:tcMar>
              <w:top w:w="100" w:type="dxa"/>
              <w:left w:w="100" w:type="dxa"/>
              <w:bottom w:w="100" w:type="dxa"/>
              <w:right w:w="100" w:type="dxa"/>
            </w:tcMar>
          </w:tcPr>
          <w:p w:rsidR="00B60988" w:rsidRDefault="004A22C5">
            <w:pPr>
              <w:spacing w:before="240" w:after="240"/>
              <w:rPr>
                <w:rFonts w:ascii="Times New Roman" w:eastAsia="Times New Roman" w:hAnsi="Times New Roman" w:cs="Times New Roman"/>
              </w:rPr>
            </w:pPr>
            <w:r>
              <w:rPr>
                <w:rFonts w:ascii="Times New Roman" w:eastAsia="Times New Roman" w:hAnsi="Times New Roman" w:cs="Times New Roman"/>
              </w:rPr>
              <w:t>Use case name</w:t>
            </w:r>
          </w:p>
        </w:tc>
        <w:tc>
          <w:tcPr>
            <w:tcW w:w="4545" w:type="dxa"/>
            <w:tcBorders>
              <w:top w:val="single" w:sz="12" w:space="0" w:color="000000"/>
              <w:left w:val="nil"/>
              <w:bottom w:val="single" w:sz="8" w:space="0" w:color="7F7F7F"/>
              <w:right w:val="nil"/>
            </w:tcBorders>
            <w:tcMar>
              <w:top w:w="100" w:type="dxa"/>
              <w:left w:w="100" w:type="dxa"/>
              <w:bottom w:w="100" w:type="dxa"/>
              <w:right w:w="100" w:type="dxa"/>
            </w:tcMar>
          </w:tcPr>
          <w:p w:rsidR="00B60988" w:rsidRDefault="004A22C5">
            <w:pPr>
              <w:spacing w:before="240" w:after="240"/>
              <w:rPr>
                <w:rFonts w:ascii="Times New Roman" w:eastAsia="Times New Roman" w:hAnsi="Times New Roman" w:cs="Times New Roman"/>
              </w:rPr>
            </w:pPr>
            <w:r>
              <w:rPr>
                <w:rFonts w:ascii="Times New Roman" w:eastAsia="Times New Roman" w:hAnsi="Times New Roman" w:cs="Times New Roman"/>
              </w:rPr>
              <w:t>UpdateShoppingCart</w:t>
            </w:r>
          </w:p>
        </w:tc>
      </w:tr>
      <w:tr w:rsidR="00B60988">
        <w:trPr>
          <w:trHeight w:val="485"/>
        </w:trPr>
        <w:tc>
          <w:tcPr>
            <w:tcW w:w="4335" w:type="dxa"/>
            <w:tcBorders>
              <w:top w:val="nil"/>
              <w:left w:val="nil"/>
              <w:bottom w:val="single" w:sz="8" w:space="0" w:color="7F7F7F"/>
              <w:right w:val="nil"/>
            </w:tcBorders>
            <w:tcMar>
              <w:top w:w="100" w:type="dxa"/>
              <w:left w:w="100" w:type="dxa"/>
              <w:bottom w:w="100" w:type="dxa"/>
              <w:right w:w="100" w:type="dxa"/>
            </w:tcMar>
          </w:tcPr>
          <w:p w:rsidR="00B60988" w:rsidRDefault="004A22C5">
            <w:pPr>
              <w:spacing w:before="240" w:after="240"/>
              <w:rPr>
                <w:rFonts w:ascii="Times New Roman" w:eastAsia="Times New Roman" w:hAnsi="Times New Roman" w:cs="Times New Roman"/>
              </w:rPr>
            </w:pPr>
            <w:r>
              <w:rPr>
                <w:rFonts w:ascii="Times New Roman" w:eastAsia="Times New Roman" w:hAnsi="Times New Roman" w:cs="Times New Roman"/>
              </w:rPr>
              <w:t>Participating Actor</w:t>
            </w:r>
          </w:p>
        </w:tc>
        <w:tc>
          <w:tcPr>
            <w:tcW w:w="4545" w:type="dxa"/>
            <w:tcBorders>
              <w:top w:val="nil"/>
              <w:left w:val="nil"/>
              <w:bottom w:val="single" w:sz="8" w:space="0" w:color="7F7F7F"/>
              <w:right w:val="nil"/>
            </w:tcBorders>
            <w:tcMar>
              <w:top w:w="100" w:type="dxa"/>
              <w:left w:w="100" w:type="dxa"/>
              <w:bottom w:w="100" w:type="dxa"/>
              <w:right w:w="100" w:type="dxa"/>
            </w:tcMar>
          </w:tcPr>
          <w:p w:rsidR="00B60988" w:rsidRDefault="004A22C5">
            <w:pPr>
              <w:spacing w:before="240" w:after="240"/>
              <w:rPr>
                <w:rFonts w:ascii="Times New Roman" w:eastAsia="Times New Roman" w:hAnsi="Times New Roman" w:cs="Times New Roman"/>
              </w:rPr>
            </w:pPr>
            <w:r>
              <w:rPr>
                <w:rFonts w:ascii="Times New Roman" w:eastAsia="Times New Roman" w:hAnsi="Times New Roman" w:cs="Times New Roman"/>
              </w:rPr>
              <w:t>Initiated by Customer</w:t>
            </w:r>
          </w:p>
        </w:tc>
      </w:tr>
      <w:tr w:rsidR="00B60988">
        <w:trPr>
          <w:trHeight w:val="5510"/>
        </w:trPr>
        <w:tc>
          <w:tcPr>
            <w:tcW w:w="4335" w:type="dxa"/>
            <w:tcBorders>
              <w:top w:val="nil"/>
              <w:left w:val="nil"/>
              <w:bottom w:val="nil"/>
              <w:right w:val="nil"/>
            </w:tcBorders>
            <w:tcMar>
              <w:top w:w="100" w:type="dxa"/>
              <w:left w:w="100" w:type="dxa"/>
              <w:bottom w:w="100" w:type="dxa"/>
              <w:right w:w="100" w:type="dxa"/>
            </w:tcMar>
          </w:tcPr>
          <w:p w:rsidR="00B60988" w:rsidRDefault="004A22C5">
            <w:pPr>
              <w:spacing w:before="240" w:after="240"/>
              <w:rPr>
                <w:rFonts w:ascii="Times New Roman" w:eastAsia="Times New Roman" w:hAnsi="Times New Roman" w:cs="Times New Roman"/>
              </w:rPr>
            </w:pPr>
            <w:r>
              <w:rPr>
                <w:rFonts w:ascii="Times New Roman" w:eastAsia="Times New Roman" w:hAnsi="Times New Roman" w:cs="Times New Roman"/>
              </w:rPr>
              <w:lastRenderedPageBreak/>
              <w:t>Flow of Events</w:t>
            </w:r>
          </w:p>
        </w:tc>
        <w:tc>
          <w:tcPr>
            <w:tcW w:w="4545" w:type="dxa"/>
            <w:tcBorders>
              <w:top w:val="nil"/>
              <w:left w:val="nil"/>
              <w:bottom w:val="nil"/>
              <w:right w:val="nil"/>
            </w:tcBorders>
            <w:tcMar>
              <w:top w:w="100" w:type="dxa"/>
              <w:left w:w="100" w:type="dxa"/>
              <w:bottom w:w="100" w:type="dxa"/>
              <w:right w:w="100" w:type="dxa"/>
            </w:tcMar>
          </w:tcPr>
          <w:p w:rsidR="00B60988" w:rsidRDefault="004A22C5">
            <w:pPr>
              <w:spacing w:before="240" w:after="240"/>
              <w:rPr>
                <w:rFonts w:ascii="Times New Roman" w:eastAsia="Times New Roman" w:hAnsi="Times New Roman" w:cs="Times New Roman"/>
              </w:rPr>
            </w:pPr>
            <w:r>
              <w:rPr>
                <w:rFonts w:ascii="Times New Roman" w:eastAsia="Times New Roman" w:hAnsi="Times New Roman" w:cs="Times New Roman"/>
              </w:rPr>
              <w:t>1. A Customer activates the “Add to cart” shown in ProductsDetailsPage.</w:t>
            </w:r>
          </w:p>
          <w:p w:rsidR="00B60988" w:rsidRDefault="004A22C5">
            <w:pPr>
              <w:spacing w:before="240" w:after="240"/>
              <w:rPr>
                <w:rFonts w:ascii="Times New Roman" w:eastAsia="Times New Roman" w:hAnsi="Times New Roman" w:cs="Times New Roman"/>
              </w:rPr>
            </w:pPr>
            <w:r>
              <w:rPr>
                <w:rFonts w:ascii="Times New Roman" w:eastAsia="Times New Roman" w:hAnsi="Times New Roman" w:cs="Times New Roman"/>
              </w:rPr>
              <w:t>2. The ShoppingCartControl object is created by the ShoppingCartBO.</w:t>
            </w:r>
          </w:p>
          <w:p w:rsidR="00B60988" w:rsidRDefault="004A22C5">
            <w:pPr>
              <w:spacing w:before="240" w:after="240"/>
              <w:rPr>
                <w:rFonts w:ascii="Times New Roman" w:eastAsia="Times New Roman" w:hAnsi="Times New Roman" w:cs="Times New Roman"/>
              </w:rPr>
            </w:pPr>
            <w:r>
              <w:rPr>
                <w:rFonts w:ascii="Times New Roman" w:eastAsia="Times New Roman" w:hAnsi="Times New Roman" w:cs="Times New Roman"/>
              </w:rPr>
              <w:t>3.The Control object allows the customer to click on the “Add to Cart” button in AddToCartpage. Customer clicks on the Add to cart button.</w:t>
            </w:r>
          </w:p>
          <w:p w:rsidR="00B60988" w:rsidRDefault="004A22C5">
            <w:pPr>
              <w:spacing w:before="240" w:after="240"/>
              <w:rPr>
                <w:rFonts w:ascii="Times New Roman" w:eastAsia="Times New Roman" w:hAnsi="Times New Roman" w:cs="Times New Roman"/>
              </w:rPr>
            </w:pPr>
            <w:r>
              <w:rPr>
                <w:rFonts w:ascii="Times New Roman" w:eastAsia="Times New Roman" w:hAnsi="Times New Roman" w:cs="Times New Roman"/>
              </w:rPr>
              <w:t xml:space="preserve">4. The ShoppingCartControl gets the product information and creates a cart object and initiates the add / delete product functionality.  </w:t>
            </w:r>
          </w:p>
          <w:p w:rsidR="00B60988" w:rsidRDefault="004A22C5">
            <w:pPr>
              <w:spacing w:before="240" w:after="240"/>
              <w:rPr>
                <w:rFonts w:ascii="Times New Roman" w:eastAsia="Times New Roman" w:hAnsi="Times New Roman" w:cs="Times New Roman"/>
              </w:rPr>
            </w:pPr>
            <w:r>
              <w:rPr>
                <w:rFonts w:ascii="Times New Roman" w:eastAsia="Times New Roman" w:hAnsi="Times New Roman" w:cs="Times New Roman"/>
              </w:rPr>
              <w:t xml:space="preserve">5. The ShoppingCartControl creates a ConfirmationBO which displays “product successfully deleted” if the product has been removed or “product successfully added” if products have been successfully added to the cart.                                </w:t>
            </w:r>
          </w:p>
        </w:tc>
      </w:tr>
      <w:tr w:rsidR="00B60988">
        <w:trPr>
          <w:trHeight w:val="485"/>
        </w:trPr>
        <w:tc>
          <w:tcPr>
            <w:tcW w:w="4335" w:type="dxa"/>
            <w:tcBorders>
              <w:top w:val="single" w:sz="8" w:space="0" w:color="7F7F7F"/>
              <w:left w:val="nil"/>
              <w:bottom w:val="single" w:sz="8" w:space="0" w:color="7F7F7F"/>
              <w:right w:val="nil"/>
            </w:tcBorders>
            <w:tcMar>
              <w:top w:w="100" w:type="dxa"/>
              <w:left w:w="100" w:type="dxa"/>
              <w:bottom w:w="100" w:type="dxa"/>
              <w:right w:w="100" w:type="dxa"/>
            </w:tcMar>
          </w:tcPr>
          <w:p w:rsidR="00B60988" w:rsidRDefault="004A22C5">
            <w:pPr>
              <w:spacing w:before="240" w:after="240"/>
              <w:rPr>
                <w:rFonts w:ascii="Times New Roman" w:eastAsia="Times New Roman" w:hAnsi="Times New Roman" w:cs="Times New Roman"/>
              </w:rPr>
            </w:pPr>
            <w:r>
              <w:rPr>
                <w:rFonts w:ascii="Times New Roman" w:eastAsia="Times New Roman" w:hAnsi="Times New Roman" w:cs="Times New Roman"/>
              </w:rPr>
              <w:t>Entry conditions</w:t>
            </w:r>
          </w:p>
        </w:tc>
        <w:tc>
          <w:tcPr>
            <w:tcW w:w="4545" w:type="dxa"/>
            <w:tcBorders>
              <w:top w:val="single" w:sz="8" w:space="0" w:color="7F7F7F"/>
              <w:left w:val="nil"/>
              <w:bottom w:val="single" w:sz="8" w:space="0" w:color="7F7F7F"/>
              <w:right w:val="nil"/>
            </w:tcBorders>
            <w:tcMar>
              <w:top w:w="100" w:type="dxa"/>
              <w:left w:w="100" w:type="dxa"/>
              <w:bottom w:w="100" w:type="dxa"/>
              <w:right w:w="100" w:type="dxa"/>
            </w:tcMar>
          </w:tcPr>
          <w:p w:rsidR="00B60988" w:rsidRDefault="004A22C5">
            <w:pPr>
              <w:spacing w:before="240" w:after="240"/>
              <w:rPr>
                <w:rFonts w:ascii="Times New Roman" w:eastAsia="Times New Roman" w:hAnsi="Times New Roman" w:cs="Times New Roman"/>
              </w:rPr>
            </w:pPr>
            <w:r>
              <w:rPr>
                <w:rFonts w:ascii="Times New Roman" w:eastAsia="Times New Roman" w:hAnsi="Times New Roman" w:cs="Times New Roman"/>
              </w:rPr>
              <w:t>Amazon web page has been loaded. At least one product in the cart has to be there.</w:t>
            </w:r>
          </w:p>
        </w:tc>
      </w:tr>
      <w:tr w:rsidR="00B60988">
        <w:trPr>
          <w:trHeight w:val="485"/>
        </w:trPr>
        <w:tc>
          <w:tcPr>
            <w:tcW w:w="4335" w:type="dxa"/>
            <w:tcBorders>
              <w:top w:val="nil"/>
              <w:left w:val="nil"/>
              <w:bottom w:val="nil"/>
              <w:right w:val="nil"/>
            </w:tcBorders>
            <w:tcMar>
              <w:top w:w="100" w:type="dxa"/>
              <w:left w:w="100" w:type="dxa"/>
              <w:bottom w:w="100" w:type="dxa"/>
              <w:right w:w="100" w:type="dxa"/>
            </w:tcMar>
          </w:tcPr>
          <w:p w:rsidR="00B60988" w:rsidRDefault="004A22C5">
            <w:pPr>
              <w:spacing w:before="240" w:after="240"/>
              <w:rPr>
                <w:rFonts w:ascii="Times New Roman" w:eastAsia="Times New Roman" w:hAnsi="Times New Roman" w:cs="Times New Roman"/>
              </w:rPr>
            </w:pPr>
            <w:r>
              <w:rPr>
                <w:rFonts w:ascii="Times New Roman" w:eastAsia="Times New Roman" w:hAnsi="Times New Roman" w:cs="Times New Roman"/>
              </w:rPr>
              <w:t>Exit conditions</w:t>
            </w:r>
          </w:p>
        </w:tc>
        <w:tc>
          <w:tcPr>
            <w:tcW w:w="4545" w:type="dxa"/>
            <w:tcBorders>
              <w:top w:val="nil"/>
              <w:left w:val="nil"/>
              <w:bottom w:val="nil"/>
              <w:right w:val="nil"/>
            </w:tcBorders>
            <w:tcMar>
              <w:top w:w="100" w:type="dxa"/>
              <w:left w:w="100" w:type="dxa"/>
              <w:bottom w:w="100" w:type="dxa"/>
              <w:right w:w="100" w:type="dxa"/>
            </w:tcMar>
          </w:tcPr>
          <w:p w:rsidR="00B60988" w:rsidRDefault="004A22C5">
            <w:pPr>
              <w:spacing w:before="240" w:after="240"/>
              <w:rPr>
                <w:rFonts w:ascii="Times New Roman" w:eastAsia="Times New Roman" w:hAnsi="Times New Roman" w:cs="Times New Roman"/>
              </w:rPr>
            </w:pPr>
            <w:r>
              <w:rPr>
                <w:rFonts w:ascii="Times New Roman" w:eastAsia="Times New Roman" w:hAnsi="Times New Roman" w:cs="Times New Roman"/>
              </w:rPr>
              <w:t xml:space="preserve"> Customer has updated the shopping cart. </w:t>
            </w:r>
          </w:p>
        </w:tc>
      </w:tr>
      <w:tr w:rsidR="00B60988">
        <w:trPr>
          <w:trHeight w:val="770"/>
        </w:trPr>
        <w:tc>
          <w:tcPr>
            <w:tcW w:w="4335" w:type="dxa"/>
            <w:tcBorders>
              <w:top w:val="single" w:sz="8" w:space="0" w:color="7F7F7F"/>
              <w:left w:val="nil"/>
              <w:bottom w:val="single" w:sz="12" w:space="0" w:color="000000"/>
              <w:right w:val="nil"/>
            </w:tcBorders>
            <w:tcMar>
              <w:top w:w="100" w:type="dxa"/>
              <w:left w:w="100" w:type="dxa"/>
              <w:bottom w:w="100" w:type="dxa"/>
              <w:right w:w="100" w:type="dxa"/>
            </w:tcMar>
          </w:tcPr>
          <w:p w:rsidR="00B60988" w:rsidRDefault="004A22C5">
            <w:pPr>
              <w:spacing w:before="240" w:after="240"/>
              <w:rPr>
                <w:rFonts w:ascii="Times New Roman" w:eastAsia="Times New Roman" w:hAnsi="Times New Roman" w:cs="Times New Roman"/>
              </w:rPr>
            </w:pPr>
            <w:r>
              <w:rPr>
                <w:rFonts w:ascii="Times New Roman" w:eastAsia="Times New Roman" w:hAnsi="Times New Roman" w:cs="Times New Roman"/>
              </w:rPr>
              <w:t>Quality Requirements</w:t>
            </w:r>
          </w:p>
        </w:tc>
        <w:tc>
          <w:tcPr>
            <w:tcW w:w="4545" w:type="dxa"/>
            <w:tcBorders>
              <w:top w:val="single" w:sz="8" w:space="0" w:color="7F7F7F"/>
              <w:left w:val="nil"/>
              <w:bottom w:val="single" w:sz="12" w:space="0" w:color="000000"/>
              <w:right w:val="nil"/>
            </w:tcBorders>
            <w:tcMar>
              <w:top w:w="100" w:type="dxa"/>
              <w:left w:w="100" w:type="dxa"/>
              <w:bottom w:w="100" w:type="dxa"/>
              <w:right w:w="100" w:type="dxa"/>
            </w:tcMar>
          </w:tcPr>
          <w:p w:rsidR="00B60988" w:rsidRDefault="004A22C5">
            <w:pPr>
              <w:spacing w:before="240" w:after="240"/>
              <w:rPr>
                <w:rFonts w:ascii="Times New Roman" w:eastAsia="Times New Roman" w:hAnsi="Times New Roman" w:cs="Times New Roman"/>
              </w:rPr>
            </w:pPr>
            <w:r>
              <w:rPr>
                <w:rFonts w:ascii="Times New Roman" w:eastAsia="Times New Roman" w:hAnsi="Times New Roman" w:cs="Times New Roman"/>
              </w:rPr>
              <w:t>Results must be displayed in less than 3 seconds</w:t>
            </w:r>
          </w:p>
        </w:tc>
      </w:tr>
    </w:tbl>
    <w:p w:rsidR="00B60988" w:rsidRDefault="00B60988">
      <w:pPr>
        <w:rPr>
          <w:rFonts w:ascii="Times New Roman" w:eastAsia="Times New Roman" w:hAnsi="Times New Roman" w:cs="Times New Roman"/>
          <w:b/>
          <w:sz w:val="28"/>
          <w:szCs w:val="28"/>
        </w:rPr>
      </w:pPr>
    </w:p>
    <w:p w:rsidR="00B60988" w:rsidRDefault="00B60988">
      <w:pPr>
        <w:rPr>
          <w:rFonts w:ascii="Times New Roman" w:eastAsia="Times New Roman" w:hAnsi="Times New Roman" w:cs="Times New Roman"/>
        </w:rPr>
      </w:pPr>
    </w:p>
    <w:p w:rsidR="00B60988" w:rsidRDefault="004A22C5">
      <w:pPr>
        <w:pStyle w:val="Heading2"/>
        <w:rPr>
          <w:rFonts w:ascii="Times New Roman" w:eastAsia="Times New Roman" w:hAnsi="Times New Roman" w:cs="Times New Roman"/>
          <w:b/>
        </w:rPr>
      </w:pPr>
      <w:r>
        <w:rPr>
          <w:rFonts w:ascii="Times New Roman" w:eastAsia="Times New Roman" w:hAnsi="Times New Roman" w:cs="Times New Roman"/>
          <w:b/>
        </w:rPr>
        <w:t>Dynamic model:</w:t>
      </w:r>
    </w:p>
    <w:p w:rsidR="00B60988" w:rsidRDefault="004A22C5">
      <w:pPr>
        <w:rPr>
          <w:rFonts w:ascii="Times New Roman" w:eastAsia="Times New Roman" w:hAnsi="Times New Roman" w:cs="Times New Roman"/>
        </w:rPr>
      </w:pPr>
      <w:r>
        <w:rPr>
          <w:rFonts w:ascii="Times New Roman" w:eastAsia="Times New Roman" w:hAnsi="Times New Roman" w:cs="Times New Roman"/>
        </w:rPr>
        <w:tab/>
      </w:r>
    </w:p>
    <w:p w:rsidR="00B60988" w:rsidRDefault="004A22C5">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Sequence diagram:</w:t>
      </w:r>
    </w:p>
    <w:p w:rsidR="00B60988" w:rsidRDefault="00B60988">
      <w:pPr>
        <w:rPr>
          <w:rFonts w:ascii="Times New Roman" w:eastAsia="Times New Roman" w:hAnsi="Times New Roman" w:cs="Times New Roman"/>
        </w:rPr>
      </w:pPr>
    </w:p>
    <w:p w:rsidR="00B60988" w:rsidRDefault="004A22C5">
      <w:pPr>
        <w:rPr>
          <w:rFonts w:ascii="Times New Roman" w:eastAsia="Times New Roman" w:hAnsi="Times New Roman" w:cs="Times New Roman"/>
        </w:rPr>
      </w:pPr>
      <w:r>
        <w:rPr>
          <w:rFonts w:ascii="Times New Roman" w:eastAsia="Times New Roman" w:hAnsi="Times New Roman" w:cs="Times New Roman"/>
          <w:noProof/>
          <w:lang w:eastAsia="zh-CN"/>
        </w:rPr>
        <w:lastRenderedPageBreak/>
        <w:drawing>
          <wp:inline distT="114300" distB="114300" distL="114300" distR="114300">
            <wp:extent cx="5943600" cy="4800600"/>
            <wp:effectExtent l="0" t="0" r="0" b="0"/>
            <wp:docPr id="3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8"/>
                    <a:srcRect/>
                    <a:stretch>
                      <a:fillRect/>
                    </a:stretch>
                  </pic:blipFill>
                  <pic:spPr>
                    <a:xfrm>
                      <a:off x="0" y="0"/>
                      <a:ext cx="5943600" cy="4800600"/>
                    </a:xfrm>
                    <a:prstGeom prst="rect">
                      <a:avLst/>
                    </a:prstGeom>
                    <a:ln/>
                  </pic:spPr>
                </pic:pic>
              </a:graphicData>
            </a:graphic>
          </wp:inline>
        </w:drawing>
      </w:r>
    </w:p>
    <w:p w:rsidR="00B60988" w:rsidRDefault="00B60988">
      <w:pPr>
        <w:rPr>
          <w:rFonts w:ascii="Times New Roman" w:eastAsia="Times New Roman" w:hAnsi="Times New Roman" w:cs="Times New Roman"/>
        </w:rPr>
      </w:pPr>
    </w:p>
    <w:p w:rsidR="00B60988" w:rsidRDefault="004A22C5">
      <w:pPr>
        <w:pStyle w:val="Heading1"/>
        <w:numPr>
          <w:ilvl w:val="0"/>
          <w:numId w:val="3"/>
        </w:numPr>
        <w:rPr>
          <w:rFonts w:ascii="Times New Roman" w:eastAsia="Times New Roman" w:hAnsi="Times New Roman" w:cs="Times New Roman"/>
          <w:sz w:val="28"/>
          <w:szCs w:val="28"/>
        </w:rPr>
      </w:pPr>
      <w:r>
        <w:rPr>
          <w:rFonts w:ascii="Times New Roman" w:eastAsia="Times New Roman" w:hAnsi="Times New Roman" w:cs="Times New Roman"/>
          <w:sz w:val="28"/>
          <w:szCs w:val="28"/>
        </w:rPr>
        <w:t>Customers are able to checkout from their shopping carts to buy the products they want. Once checkout is successful, an order summary is displayed to the customers and also is emailed to the customers.</w:t>
      </w:r>
    </w:p>
    <w:p w:rsidR="00B60988" w:rsidRDefault="00B60988">
      <w:pPr>
        <w:rPr>
          <w:rFonts w:ascii="Times New Roman" w:eastAsia="Times New Roman" w:hAnsi="Times New Roman" w:cs="Times New Roman"/>
        </w:rPr>
      </w:pPr>
    </w:p>
    <w:p w:rsidR="00B60988" w:rsidRDefault="004A22C5">
      <w:pPr>
        <w:pStyle w:val="Heading2"/>
        <w:rPr>
          <w:rFonts w:ascii="Times New Roman" w:eastAsia="Times New Roman" w:hAnsi="Times New Roman" w:cs="Times New Roman"/>
          <w:b/>
        </w:rPr>
      </w:pPr>
      <w:r>
        <w:rPr>
          <w:rFonts w:ascii="Times New Roman" w:eastAsia="Times New Roman" w:hAnsi="Times New Roman" w:cs="Times New Roman"/>
          <w:b/>
        </w:rPr>
        <w:t>Functional model:</w:t>
      </w:r>
    </w:p>
    <w:p w:rsidR="00B60988" w:rsidRDefault="004A22C5">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Scenarios:</w:t>
      </w:r>
    </w:p>
    <w:p w:rsidR="00B60988" w:rsidRDefault="004A22C5">
      <w:pPr>
        <w:spacing w:before="240" w:after="240"/>
        <w:rPr>
          <w:rFonts w:ascii="Times New Roman" w:eastAsia="Times New Roman" w:hAnsi="Times New Roman" w:cs="Times New Roman"/>
        </w:rPr>
      </w:pPr>
      <w:r>
        <w:rPr>
          <w:rFonts w:ascii="Times New Roman" w:eastAsia="Times New Roman" w:hAnsi="Times New Roman" w:cs="Times New Roman"/>
          <w:sz w:val="26"/>
          <w:szCs w:val="26"/>
        </w:rPr>
        <w:t>Functionality:</w:t>
      </w:r>
      <w:r>
        <w:rPr>
          <w:rFonts w:ascii="Times New Roman" w:eastAsia="Times New Roman" w:hAnsi="Times New Roman" w:cs="Times New Roman"/>
        </w:rPr>
        <w:t xml:space="preserve"> Customer wants to checkout for the product he/she wants to buy directly from the products page or from the carts page. </w:t>
      </w:r>
    </w:p>
    <w:p w:rsidR="00B60988" w:rsidRDefault="004A22C5">
      <w:pPr>
        <w:spacing w:before="240" w:after="240"/>
        <w:rPr>
          <w:rFonts w:ascii="Times New Roman" w:eastAsia="Times New Roman" w:hAnsi="Times New Roman" w:cs="Times New Roman"/>
          <w:u w:val="single"/>
        </w:rPr>
      </w:pPr>
      <w:r>
        <w:rPr>
          <w:rFonts w:ascii="Times New Roman" w:eastAsia="Times New Roman" w:hAnsi="Times New Roman" w:cs="Times New Roman"/>
          <w:sz w:val="26"/>
          <w:szCs w:val="26"/>
        </w:rPr>
        <w:t>Functionality name:</w:t>
      </w:r>
      <w:r>
        <w:rPr>
          <w:rFonts w:ascii="Times New Roman" w:eastAsia="Times New Roman" w:hAnsi="Times New Roman" w:cs="Times New Roman"/>
        </w:rPr>
        <w:t xml:space="preserve"> </w:t>
      </w:r>
      <w:r>
        <w:rPr>
          <w:rFonts w:ascii="Times New Roman" w:eastAsia="Times New Roman" w:hAnsi="Times New Roman" w:cs="Times New Roman"/>
          <w:u w:val="single"/>
        </w:rPr>
        <w:t>CheckOut</w:t>
      </w:r>
    </w:p>
    <w:p w:rsidR="00B60988" w:rsidRDefault="004A22C5">
      <w:pPr>
        <w:spacing w:before="240" w:after="240"/>
        <w:rPr>
          <w:rFonts w:ascii="Times New Roman" w:eastAsia="Times New Roman" w:hAnsi="Times New Roman" w:cs="Times New Roman"/>
          <w:b/>
          <w:sz w:val="28"/>
          <w:szCs w:val="28"/>
        </w:rPr>
      </w:pPr>
      <w:r>
        <w:rPr>
          <w:rFonts w:ascii="Times New Roman" w:eastAsia="Times New Roman" w:hAnsi="Times New Roman" w:cs="Times New Roman"/>
          <w:sz w:val="26"/>
          <w:szCs w:val="26"/>
        </w:rPr>
        <w:t>Example 1:</w:t>
      </w:r>
      <w:r>
        <w:rPr>
          <w:rFonts w:ascii="Times New Roman" w:eastAsia="Times New Roman" w:hAnsi="Times New Roman" w:cs="Times New Roman"/>
        </w:rPr>
        <w:t xml:space="preserve"> Pragathi attempts to CheckOut for iPhone 7 plus product she added in the add to cart.</w:t>
      </w:r>
    </w:p>
    <w:tbl>
      <w:tblPr>
        <w:tblStyle w:val="af2"/>
        <w:tblW w:w="8880" w:type="dxa"/>
        <w:tblBorders>
          <w:top w:val="nil"/>
          <w:left w:val="nil"/>
          <w:bottom w:val="nil"/>
          <w:right w:val="nil"/>
          <w:insideH w:val="nil"/>
          <w:insideV w:val="nil"/>
        </w:tblBorders>
        <w:tblLayout w:type="fixed"/>
        <w:tblLook w:val="0600" w:firstRow="0" w:lastRow="0" w:firstColumn="0" w:lastColumn="0" w:noHBand="1" w:noVBand="1"/>
      </w:tblPr>
      <w:tblGrid>
        <w:gridCol w:w="4365"/>
        <w:gridCol w:w="4515"/>
      </w:tblGrid>
      <w:tr w:rsidR="00B60988">
        <w:trPr>
          <w:trHeight w:val="770"/>
        </w:trPr>
        <w:tc>
          <w:tcPr>
            <w:tcW w:w="4365" w:type="dxa"/>
            <w:tcBorders>
              <w:top w:val="single" w:sz="12" w:space="0" w:color="000000"/>
              <w:left w:val="nil"/>
              <w:bottom w:val="single" w:sz="8" w:space="0" w:color="7F7F7F"/>
              <w:right w:val="nil"/>
            </w:tcBorders>
            <w:tcMar>
              <w:top w:w="100" w:type="dxa"/>
              <w:left w:w="100" w:type="dxa"/>
              <w:bottom w:w="100" w:type="dxa"/>
              <w:right w:w="100" w:type="dxa"/>
            </w:tcMar>
          </w:tcPr>
          <w:p w:rsidR="00B60988" w:rsidRDefault="004A22C5">
            <w:pPr>
              <w:spacing w:before="240" w:after="240"/>
              <w:rPr>
                <w:rFonts w:ascii="Times New Roman" w:eastAsia="Times New Roman" w:hAnsi="Times New Roman" w:cs="Times New Roman"/>
              </w:rPr>
            </w:pPr>
            <w:r>
              <w:rPr>
                <w:rFonts w:ascii="Times New Roman" w:eastAsia="Times New Roman" w:hAnsi="Times New Roman" w:cs="Times New Roman"/>
              </w:rPr>
              <w:lastRenderedPageBreak/>
              <w:t>Scenario name</w:t>
            </w:r>
          </w:p>
        </w:tc>
        <w:tc>
          <w:tcPr>
            <w:tcW w:w="4515" w:type="dxa"/>
            <w:tcBorders>
              <w:top w:val="single" w:sz="12" w:space="0" w:color="000000"/>
              <w:left w:val="nil"/>
              <w:bottom w:val="single" w:sz="8" w:space="0" w:color="7F7F7F"/>
              <w:right w:val="nil"/>
            </w:tcBorders>
            <w:tcMar>
              <w:top w:w="100" w:type="dxa"/>
              <w:left w:w="100" w:type="dxa"/>
              <w:bottom w:w="100" w:type="dxa"/>
              <w:right w:w="100" w:type="dxa"/>
            </w:tcMar>
          </w:tcPr>
          <w:p w:rsidR="00B60988" w:rsidRDefault="004A22C5">
            <w:pPr>
              <w:spacing w:before="240" w:after="240"/>
              <w:rPr>
                <w:rFonts w:ascii="Times New Roman" w:eastAsia="Times New Roman" w:hAnsi="Times New Roman" w:cs="Times New Roman"/>
                <w:u w:val="single"/>
              </w:rPr>
            </w:pPr>
            <w:r>
              <w:rPr>
                <w:rFonts w:ascii="Times New Roman" w:eastAsia="Times New Roman" w:hAnsi="Times New Roman" w:cs="Times New Roman"/>
                <w:u w:val="single"/>
              </w:rPr>
              <w:t>SuccessfullyCheckedOut:CheckOut</w:t>
            </w:r>
          </w:p>
          <w:p w:rsidR="00B60988" w:rsidRDefault="00B60988">
            <w:pPr>
              <w:spacing w:before="240" w:after="240"/>
              <w:rPr>
                <w:rFonts w:ascii="Times New Roman" w:eastAsia="Times New Roman" w:hAnsi="Times New Roman" w:cs="Times New Roman"/>
                <w:u w:val="single"/>
              </w:rPr>
            </w:pPr>
          </w:p>
        </w:tc>
      </w:tr>
      <w:tr w:rsidR="00B60988">
        <w:trPr>
          <w:trHeight w:val="1010"/>
        </w:trPr>
        <w:tc>
          <w:tcPr>
            <w:tcW w:w="4365" w:type="dxa"/>
            <w:tcBorders>
              <w:top w:val="nil"/>
              <w:left w:val="nil"/>
              <w:bottom w:val="single" w:sz="8" w:space="0" w:color="7F7F7F"/>
              <w:right w:val="nil"/>
            </w:tcBorders>
            <w:tcMar>
              <w:top w:w="100" w:type="dxa"/>
              <w:left w:w="100" w:type="dxa"/>
              <w:bottom w:w="100" w:type="dxa"/>
              <w:right w:w="100" w:type="dxa"/>
            </w:tcMar>
          </w:tcPr>
          <w:p w:rsidR="00B60988" w:rsidRDefault="004A22C5">
            <w:pPr>
              <w:spacing w:before="240" w:after="240"/>
              <w:rPr>
                <w:rFonts w:ascii="Times New Roman" w:eastAsia="Times New Roman" w:hAnsi="Times New Roman" w:cs="Times New Roman"/>
              </w:rPr>
            </w:pPr>
            <w:r>
              <w:rPr>
                <w:rFonts w:ascii="Times New Roman" w:eastAsia="Times New Roman" w:hAnsi="Times New Roman" w:cs="Times New Roman"/>
              </w:rPr>
              <w:t>Participating Actor instances</w:t>
            </w:r>
          </w:p>
        </w:tc>
        <w:tc>
          <w:tcPr>
            <w:tcW w:w="4515" w:type="dxa"/>
            <w:tcBorders>
              <w:top w:val="nil"/>
              <w:left w:val="nil"/>
              <w:bottom w:val="single" w:sz="8" w:space="0" w:color="7F7F7F"/>
              <w:right w:val="nil"/>
            </w:tcBorders>
            <w:tcMar>
              <w:top w:w="100" w:type="dxa"/>
              <w:left w:w="100" w:type="dxa"/>
              <w:bottom w:w="100" w:type="dxa"/>
              <w:right w:w="100" w:type="dxa"/>
            </w:tcMar>
          </w:tcPr>
          <w:p w:rsidR="00B60988" w:rsidRDefault="004A22C5">
            <w:pPr>
              <w:spacing w:before="240" w:after="240"/>
              <w:rPr>
                <w:rFonts w:ascii="Times New Roman" w:eastAsia="Times New Roman" w:hAnsi="Times New Roman" w:cs="Times New Roman"/>
                <w:u w:val="single"/>
              </w:rPr>
            </w:pPr>
            <w:r>
              <w:rPr>
                <w:rFonts w:ascii="Times New Roman" w:eastAsia="Times New Roman" w:hAnsi="Times New Roman" w:cs="Times New Roman"/>
                <w:u w:val="single"/>
              </w:rPr>
              <w:t>Pragathi:Customer</w:t>
            </w:r>
          </w:p>
          <w:p w:rsidR="00B60988" w:rsidRDefault="004A22C5">
            <w:pPr>
              <w:spacing w:before="240" w:after="240"/>
              <w:rPr>
                <w:rFonts w:ascii="Times New Roman" w:eastAsia="Times New Roman" w:hAnsi="Times New Roman" w:cs="Times New Roman"/>
              </w:rPr>
            </w:pPr>
            <w:r>
              <w:rPr>
                <w:rFonts w:ascii="Times New Roman" w:eastAsia="Times New Roman" w:hAnsi="Times New Roman" w:cs="Times New Roman"/>
              </w:rPr>
              <w:t xml:space="preserve"> </w:t>
            </w:r>
          </w:p>
        </w:tc>
      </w:tr>
      <w:tr w:rsidR="00B60988">
        <w:trPr>
          <w:trHeight w:val="2615"/>
        </w:trPr>
        <w:tc>
          <w:tcPr>
            <w:tcW w:w="4365" w:type="dxa"/>
            <w:tcBorders>
              <w:top w:val="nil"/>
              <w:left w:val="nil"/>
              <w:bottom w:val="single" w:sz="12" w:space="0" w:color="000000"/>
              <w:right w:val="nil"/>
            </w:tcBorders>
            <w:tcMar>
              <w:top w:w="100" w:type="dxa"/>
              <w:left w:w="100" w:type="dxa"/>
              <w:bottom w:w="100" w:type="dxa"/>
              <w:right w:w="100" w:type="dxa"/>
            </w:tcMar>
          </w:tcPr>
          <w:p w:rsidR="00B60988" w:rsidRDefault="004A22C5">
            <w:pPr>
              <w:spacing w:before="240" w:after="240"/>
              <w:rPr>
                <w:rFonts w:ascii="Times New Roman" w:eastAsia="Times New Roman" w:hAnsi="Times New Roman" w:cs="Times New Roman"/>
              </w:rPr>
            </w:pPr>
            <w:r>
              <w:rPr>
                <w:rFonts w:ascii="Times New Roman" w:eastAsia="Times New Roman" w:hAnsi="Times New Roman" w:cs="Times New Roman"/>
              </w:rPr>
              <w:t>Flow of Events</w:t>
            </w:r>
          </w:p>
        </w:tc>
        <w:tc>
          <w:tcPr>
            <w:tcW w:w="4515" w:type="dxa"/>
            <w:tcBorders>
              <w:top w:val="nil"/>
              <w:left w:val="nil"/>
              <w:bottom w:val="single" w:sz="12" w:space="0" w:color="000000"/>
              <w:right w:val="nil"/>
            </w:tcBorders>
            <w:tcMar>
              <w:top w:w="100" w:type="dxa"/>
              <w:left w:w="100" w:type="dxa"/>
              <w:bottom w:w="100" w:type="dxa"/>
              <w:right w:w="100" w:type="dxa"/>
            </w:tcMar>
          </w:tcPr>
          <w:p w:rsidR="00B60988" w:rsidRDefault="004A22C5">
            <w:pPr>
              <w:spacing w:before="240" w:after="240"/>
              <w:rPr>
                <w:rFonts w:ascii="Times New Roman" w:eastAsia="Times New Roman" w:hAnsi="Times New Roman" w:cs="Times New Roman"/>
              </w:rPr>
            </w:pPr>
            <w:r>
              <w:rPr>
                <w:rFonts w:ascii="Times New Roman" w:eastAsia="Times New Roman" w:hAnsi="Times New Roman" w:cs="Times New Roman"/>
              </w:rPr>
              <w:t>1. Pragathi activates the checkout function of the system by clicking the button to proceed to checkout.</w:t>
            </w:r>
          </w:p>
          <w:p w:rsidR="00B60988" w:rsidRDefault="004A22C5">
            <w:pPr>
              <w:spacing w:before="240" w:after="240"/>
              <w:rPr>
                <w:rFonts w:ascii="Times New Roman" w:eastAsia="Times New Roman" w:hAnsi="Times New Roman" w:cs="Times New Roman"/>
              </w:rPr>
            </w:pPr>
            <w:r>
              <w:rPr>
                <w:rFonts w:ascii="Times New Roman" w:eastAsia="Times New Roman" w:hAnsi="Times New Roman" w:cs="Times New Roman"/>
              </w:rPr>
              <w:t>2. Pragathi enters the shipping details of the product.</w:t>
            </w:r>
            <w:ins w:id="20" w:author="Dr. Yongming Tang" w:date="2020-11-16T12:22:00Z">
              <w:r w:rsidR="009C2569">
                <w:rPr>
                  <w:rFonts w:ascii="Times New Roman" w:eastAsia="Times New Roman" w:hAnsi="Times New Roman" w:cs="Times New Roman"/>
                </w:rPr>
                <w:t>//Missed entering payment details.</w:t>
              </w:r>
            </w:ins>
          </w:p>
          <w:p w:rsidR="00B60988" w:rsidRDefault="004A22C5">
            <w:pPr>
              <w:spacing w:before="240" w:after="240"/>
              <w:rPr>
                <w:rFonts w:ascii="Times New Roman" w:eastAsia="Times New Roman" w:hAnsi="Times New Roman" w:cs="Times New Roman"/>
              </w:rPr>
            </w:pPr>
            <w:r>
              <w:rPr>
                <w:rFonts w:ascii="Times New Roman" w:eastAsia="Times New Roman" w:hAnsi="Times New Roman" w:cs="Times New Roman"/>
              </w:rPr>
              <w:t>3. The system shows product name: iPhone 7 plus(128GB)</w:t>
            </w:r>
          </w:p>
          <w:p w:rsidR="00B60988" w:rsidRDefault="004A22C5">
            <w:pPr>
              <w:spacing w:before="240" w:after="240"/>
              <w:rPr>
                <w:rFonts w:ascii="Times New Roman" w:eastAsia="Times New Roman" w:hAnsi="Times New Roman" w:cs="Times New Roman"/>
              </w:rPr>
            </w:pPr>
            <w:r>
              <w:rPr>
                <w:rFonts w:ascii="Times New Roman" w:eastAsia="Times New Roman" w:hAnsi="Times New Roman" w:cs="Times New Roman"/>
              </w:rPr>
              <w:t>Order number: 12345</w:t>
            </w:r>
          </w:p>
          <w:p w:rsidR="00B60988" w:rsidRDefault="004A22C5">
            <w:pPr>
              <w:spacing w:before="240" w:after="240"/>
              <w:rPr>
                <w:rFonts w:ascii="Times New Roman" w:eastAsia="Times New Roman" w:hAnsi="Times New Roman" w:cs="Times New Roman"/>
              </w:rPr>
            </w:pPr>
            <w:r>
              <w:rPr>
                <w:rFonts w:ascii="Times New Roman" w:eastAsia="Times New Roman" w:hAnsi="Times New Roman" w:cs="Times New Roman"/>
              </w:rPr>
              <w:t>Price: $500.99</w:t>
            </w:r>
          </w:p>
          <w:p w:rsidR="00B60988" w:rsidRDefault="004A22C5">
            <w:pPr>
              <w:spacing w:before="240" w:after="240"/>
              <w:rPr>
                <w:rFonts w:ascii="Times New Roman" w:eastAsia="Times New Roman" w:hAnsi="Times New Roman" w:cs="Times New Roman"/>
              </w:rPr>
            </w:pPr>
            <w:r>
              <w:rPr>
                <w:rFonts w:ascii="Times New Roman" w:eastAsia="Times New Roman" w:hAnsi="Times New Roman" w:cs="Times New Roman"/>
              </w:rPr>
              <w:t>Color: Silver</w:t>
            </w:r>
          </w:p>
          <w:p w:rsidR="00B60988" w:rsidRDefault="004A22C5">
            <w:pPr>
              <w:spacing w:before="240" w:after="240"/>
              <w:rPr>
                <w:rFonts w:ascii="Times New Roman" w:eastAsia="Times New Roman" w:hAnsi="Times New Roman" w:cs="Times New Roman"/>
              </w:rPr>
            </w:pPr>
            <w:r>
              <w:rPr>
                <w:rFonts w:ascii="Times New Roman" w:eastAsia="Times New Roman" w:hAnsi="Times New Roman" w:cs="Times New Roman"/>
              </w:rPr>
              <w:t>Display: 5.5 inches</w:t>
            </w:r>
          </w:p>
          <w:p w:rsidR="00B60988" w:rsidRDefault="004A22C5">
            <w:pPr>
              <w:spacing w:before="240" w:after="240"/>
              <w:rPr>
                <w:rFonts w:ascii="Times New Roman" w:eastAsia="Times New Roman" w:hAnsi="Times New Roman" w:cs="Times New Roman"/>
              </w:rPr>
            </w:pPr>
            <w:r>
              <w:rPr>
                <w:rFonts w:ascii="Times New Roman" w:eastAsia="Times New Roman" w:hAnsi="Times New Roman" w:cs="Times New Roman"/>
              </w:rPr>
              <w:t>Shipping address: 106 Elm Ave, Hackensack, NJ, 07601</w:t>
            </w:r>
          </w:p>
          <w:p w:rsidR="00B60988" w:rsidRDefault="004A22C5">
            <w:pPr>
              <w:spacing w:before="240" w:after="240"/>
              <w:rPr>
                <w:rFonts w:ascii="Times New Roman" w:eastAsia="Times New Roman" w:hAnsi="Times New Roman" w:cs="Times New Roman"/>
              </w:rPr>
            </w:pPr>
            <w:r>
              <w:rPr>
                <w:rFonts w:ascii="Times New Roman" w:eastAsia="Times New Roman" w:hAnsi="Times New Roman" w:cs="Times New Roman"/>
              </w:rPr>
              <w:t>Delivery time: 6 days</w:t>
            </w:r>
          </w:p>
        </w:tc>
      </w:tr>
    </w:tbl>
    <w:p w:rsidR="00B60988" w:rsidRDefault="00B60988">
      <w:pPr>
        <w:spacing w:before="240" w:after="240"/>
        <w:rPr>
          <w:rFonts w:ascii="Times New Roman" w:eastAsia="Times New Roman" w:hAnsi="Times New Roman" w:cs="Times New Roman"/>
          <w:sz w:val="26"/>
          <w:szCs w:val="26"/>
        </w:rPr>
      </w:pPr>
    </w:p>
    <w:p w:rsidR="00B60988" w:rsidRDefault="004A22C5">
      <w:pPr>
        <w:spacing w:before="240" w:after="240"/>
        <w:rPr>
          <w:rFonts w:ascii="Times New Roman" w:eastAsia="Times New Roman" w:hAnsi="Times New Roman" w:cs="Times New Roman"/>
          <w:b/>
          <w:sz w:val="28"/>
          <w:szCs w:val="28"/>
        </w:rPr>
      </w:pPr>
      <w:r>
        <w:rPr>
          <w:rFonts w:ascii="Times New Roman" w:eastAsia="Times New Roman" w:hAnsi="Times New Roman" w:cs="Times New Roman"/>
          <w:sz w:val="26"/>
          <w:szCs w:val="26"/>
        </w:rPr>
        <w:t>Example 2:</w:t>
      </w:r>
      <w:r>
        <w:rPr>
          <w:rFonts w:ascii="Times New Roman" w:eastAsia="Times New Roman" w:hAnsi="Times New Roman" w:cs="Times New Roman"/>
        </w:rPr>
        <w:t xml:space="preserve"> Pragathi attempts to CheckOut for iPhone 7 plus product she added in the add to cart. But the system shows the product can not be delivered.</w:t>
      </w:r>
    </w:p>
    <w:tbl>
      <w:tblPr>
        <w:tblStyle w:val="af3"/>
        <w:tblW w:w="8880" w:type="dxa"/>
        <w:tblBorders>
          <w:top w:val="nil"/>
          <w:left w:val="nil"/>
          <w:bottom w:val="nil"/>
          <w:right w:val="nil"/>
          <w:insideH w:val="nil"/>
          <w:insideV w:val="nil"/>
        </w:tblBorders>
        <w:tblLayout w:type="fixed"/>
        <w:tblLook w:val="0600" w:firstRow="0" w:lastRow="0" w:firstColumn="0" w:lastColumn="0" w:noHBand="1" w:noVBand="1"/>
      </w:tblPr>
      <w:tblGrid>
        <w:gridCol w:w="4365"/>
        <w:gridCol w:w="4515"/>
      </w:tblGrid>
      <w:tr w:rsidR="00B60988">
        <w:trPr>
          <w:trHeight w:val="770"/>
        </w:trPr>
        <w:tc>
          <w:tcPr>
            <w:tcW w:w="4365" w:type="dxa"/>
            <w:tcBorders>
              <w:top w:val="single" w:sz="12" w:space="0" w:color="000000"/>
              <w:left w:val="nil"/>
              <w:bottom w:val="single" w:sz="8" w:space="0" w:color="7F7F7F"/>
              <w:right w:val="nil"/>
            </w:tcBorders>
            <w:tcMar>
              <w:top w:w="100" w:type="dxa"/>
              <w:left w:w="100" w:type="dxa"/>
              <w:bottom w:w="100" w:type="dxa"/>
              <w:right w:w="100" w:type="dxa"/>
            </w:tcMar>
          </w:tcPr>
          <w:p w:rsidR="00B60988" w:rsidRDefault="004A22C5">
            <w:pPr>
              <w:spacing w:before="240" w:after="240"/>
              <w:rPr>
                <w:rFonts w:ascii="Times New Roman" w:eastAsia="Times New Roman" w:hAnsi="Times New Roman" w:cs="Times New Roman"/>
              </w:rPr>
            </w:pPr>
            <w:r>
              <w:rPr>
                <w:rFonts w:ascii="Times New Roman" w:eastAsia="Times New Roman" w:hAnsi="Times New Roman" w:cs="Times New Roman"/>
              </w:rPr>
              <w:t>Scenario name</w:t>
            </w:r>
          </w:p>
        </w:tc>
        <w:tc>
          <w:tcPr>
            <w:tcW w:w="4515" w:type="dxa"/>
            <w:tcBorders>
              <w:top w:val="single" w:sz="12" w:space="0" w:color="000000"/>
              <w:left w:val="nil"/>
              <w:bottom w:val="single" w:sz="8" w:space="0" w:color="7F7F7F"/>
              <w:right w:val="nil"/>
            </w:tcBorders>
            <w:tcMar>
              <w:top w:w="100" w:type="dxa"/>
              <w:left w:w="100" w:type="dxa"/>
              <w:bottom w:w="100" w:type="dxa"/>
              <w:right w:w="100" w:type="dxa"/>
            </w:tcMar>
          </w:tcPr>
          <w:p w:rsidR="00B60988" w:rsidRDefault="004A22C5">
            <w:pPr>
              <w:spacing w:before="240" w:after="240"/>
              <w:rPr>
                <w:rFonts w:ascii="Times New Roman" w:eastAsia="Times New Roman" w:hAnsi="Times New Roman" w:cs="Times New Roman"/>
                <w:u w:val="single"/>
              </w:rPr>
            </w:pPr>
            <w:r>
              <w:rPr>
                <w:rFonts w:ascii="Times New Roman" w:eastAsia="Times New Roman" w:hAnsi="Times New Roman" w:cs="Times New Roman"/>
                <w:u w:val="single"/>
              </w:rPr>
              <w:t>FailureCheckedOut:CheckOut</w:t>
            </w:r>
          </w:p>
          <w:p w:rsidR="00B60988" w:rsidRDefault="00B60988">
            <w:pPr>
              <w:spacing w:before="240" w:after="240"/>
              <w:rPr>
                <w:rFonts w:ascii="Times New Roman" w:eastAsia="Times New Roman" w:hAnsi="Times New Roman" w:cs="Times New Roman"/>
                <w:u w:val="single"/>
              </w:rPr>
            </w:pPr>
          </w:p>
        </w:tc>
      </w:tr>
      <w:tr w:rsidR="00B60988">
        <w:trPr>
          <w:trHeight w:val="1010"/>
        </w:trPr>
        <w:tc>
          <w:tcPr>
            <w:tcW w:w="4365" w:type="dxa"/>
            <w:tcBorders>
              <w:top w:val="nil"/>
              <w:left w:val="nil"/>
              <w:bottom w:val="single" w:sz="8" w:space="0" w:color="7F7F7F"/>
              <w:right w:val="nil"/>
            </w:tcBorders>
            <w:tcMar>
              <w:top w:w="100" w:type="dxa"/>
              <w:left w:w="100" w:type="dxa"/>
              <w:bottom w:w="100" w:type="dxa"/>
              <w:right w:w="100" w:type="dxa"/>
            </w:tcMar>
          </w:tcPr>
          <w:p w:rsidR="00B60988" w:rsidRDefault="004A22C5">
            <w:pPr>
              <w:spacing w:before="240" w:after="240"/>
              <w:rPr>
                <w:rFonts w:ascii="Times New Roman" w:eastAsia="Times New Roman" w:hAnsi="Times New Roman" w:cs="Times New Roman"/>
              </w:rPr>
            </w:pPr>
            <w:r>
              <w:rPr>
                <w:rFonts w:ascii="Times New Roman" w:eastAsia="Times New Roman" w:hAnsi="Times New Roman" w:cs="Times New Roman"/>
              </w:rPr>
              <w:lastRenderedPageBreak/>
              <w:t>Participating Actor instances</w:t>
            </w:r>
          </w:p>
        </w:tc>
        <w:tc>
          <w:tcPr>
            <w:tcW w:w="4515" w:type="dxa"/>
            <w:tcBorders>
              <w:top w:val="nil"/>
              <w:left w:val="nil"/>
              <w:bottom w:val="single" w:sz="8" w:space="0" w:color="7F7F7F"/>
              <w:right w:val="nil"/>
            </w:tcBorders>
            <w:tcMar>
              <w:top w:w="100" w:type="dxa"/>
              <w:left w:w="100" w:type="dxa"/>
              <w:bottom w:w="100" w:type="dxa"/>
              <w:right w:w="100" w:type="dxa"/>
            </w:tcMar>
          </w:tcPr>
          <w:p w:rsidR="00B60988" w:rsidRDefault="004A22C5">
            <w:pPr>
              <w:spacing w:before="240" w:after="240"/>
              <w:rPr>
                <w:rFonts w:ascii="Times New Roman" w:eastAsia="Times New Roman" w:hAnsi="Times New Roman" w:cs="Times New Roman"/>
                <w:u w:val="single"/>
              </w:rPr>
            </w:pPr>
            <w:r>
              <w:rPr>
                <w:rFonts w:ascii="Times New Roman" w:eastAsia="Times New Roman" w:hAnsi="Times New Roman" w:cs="Times New Roman"/>
                <w:u w:val="single"/>
              </w:rPr>
              <w:t>Pragathi:Customer</w:t>
            </w:r>
          </w:p>
          <w:p w:rsidR="00B60988" w:rsidRDefault="004A22C5">
            <w:pPr>
              <w:spacing w:before="240" w:after="240"/>
              <w:rPr>
                <w:rFonts w:ascii="Times New Roman" w:eastAsia="Times New Roman" w:hAnsi="Times New Roman" w:cs="Times New Roman"/>
              </w:rPr>
            </w:pPr>
            <w:r>
              <w:rPr>
                <w:rFonts w:ascii="Times New Roman" w:eastAsia="Times New Roman" w:hAnsi="Times New Roman" w:cs="Times New Roman"/>
              </w:rPr>
              <w:t xml:space="preserve"> </w:t>
            </w:r>
          </w:p>
        </w:tc>
      </w:tr>
      <w:tr w:rsidR="00B60988">
        <w:trPr>
          <w:trHeight w:val="2615"/>
        </w:trPr>
        <w:tc>
          <w:tcPr>
            <w:tcW w:w="4365" w:type="dxa"/>
            <w:tcBorders>
              <w:top w:val="nil"/>
              <w:left w:val="nil"/>
              <w:bottom w:val="single" w:sz="12" w:space="0" w:color="000000"/>
              <w:right w:val="nil"/>
            </w:tcBorders>
            <w:tcMar>
              <w:top w:w="100" w:type="dxa"/>
              <w:left w:w="100" w:type="dxa"/>
              <w:bottom w:w="100" w:type="dxa"/>
              <w:right w:w="100" w:type="dxa"/>
            </w:tcMar>
          </w:tcPr>
          <w:p w:rsidR="00B60988" w:rsidRDefault="004A22C5">
            <w:pPr>
              <w:spacing w:before="240" w:after="240"/>
              <w:rPr>
                <w:rFonts w:ascii="Times New Roman" w:eastAsia="Times New Roman" w:hAnsi="Times New Roman" w:cs="Times New Roman"/>
              </w:rPr>
            </w:pPr>
            <w:r>
              <w:rPr>
                <w:rFonts w:ascii="Times New Roman" w:eastAsia="Times New Roman" w:hAnsi="Times New Roman" w:cs="Times New Roman"/>
              </w:rPr>
              <w:t>Flow of Events</w:t>
            </w:r>
          </w:p>
        </w:tc>
        <w:tc>
          <w:tcPr>
            <w:tcW w:w="4515" w:type="dxa"/>
            <w:tcBorders>
              <w:top w:val="nil"/>
              <w:left w:val="nil"/>
              <w:bottom w:val="single" w:sz="12" w:space="0" w:color="000000"/>
              <w:right w:val="nil"/>
            </w:tcBorders>
            <w:tcMar>
              <w:top w:w="100" w:type="dxa"/>
              <w:left w:w="100" w:type="dxa"/>
              <w:bottom w:w="100" w:type="dxa"/>
              <w:right w:w="100" w:type="dxa"/>
            </w:tcMar>
          </w:tcPr>
          <w:p w:rsidR="00B60988" w:rsidRDefault="004A22C5">
            <w:pPr>
              <w:spacing w:before="240" w:after="240"/>
              <w:rPr>
                <w:rFonts w:ascii="Times New Roman" w:eastAsia="Times New Roman" w:hAnsi="Times New Roman" w:cs="Times New Roman"/>
              </w:rPr>
            </w:pPr>
            <w:r>
              <w:rPr>
                <w:rFonts w:ascii="Times New Roman" w:eastAsia="Times New Roman" w:hAnsi="Times New Roman" w:cs="Times New Roman"/>
              </w:rPr>
              <w:t>1. Pragathi activates the checkout function of the system by clicking the button to proceed to checkout.</w:t>
            </w:r>
          </w:p>
          <w:p w:rsidR="00B60988" w:rsidRDefault="004A22C5">
            <w:pPr>
              <w:spacing w:before="240" w:after="240"/>
              <w:rPr>
                <w:rFonts w:ascii="Times New Roman" w:eastAsia="Times New Roman" w:hAnsi="Times New Roman" w:cs="Times New Roman"/>
              </w:rPr>
            </w:pPr>
            <w:r>
              <w:rPr>
                <w:rFonts w:ascii="Times New Roman" w:eastAsia="Times New Roman" w:hAnsi="Times New Roman" w:cs="Times New Roman"/>
              </w:rPr>
              <w:t>2. Pragathi enters the shipping details of the product.</w:t>
            </w:r>
          </w:p>
          <w:p w:rsidR="00B60988" w:rsidRDefault="004A22C5">
            <w:pPr>
              <w:spacing w:before="240" w:after="240"/>
              <w:rPr>
                <w:rFonts w:ascii="Times New Roman" w:eastAsia="Times New Roman" w:hAnsi="Times New Roman" w:cs="Times New Roman"/>
              </w:rPr>
            </w:pPr>
            <w:r>
              <w:rPr>
                <w:rFonts w:ascii="Times New Roman" w:eastAsia="Times New Roman" w:hAnsi="Times New Roman" w:cs="Times New Roman"/>
              </w:rPr>
              <w:t>3. The system shows iPhone 7 Plus(128GB) cannot be delivered.</w:t>
            </w:r>
          </w:p>
        </w:tc>
      </w:tr>
    </w:tbl>
    <w:p w:rsidR="00B60988" w:rsidRDefault="00B60988">
      <w:pPr>
        <w:rPr>
          <w:rFonts w:ascii="Times New Roman" w:eastAsia="Times New Roman" w:hAnsi="Times New Roman" w:cs="Times New Roman"/>
          <w:sz w:val="26"/>
          <w:szCs w:val="26"/>
        </w:rPr>
      </w:pPr>
    </w:p>
    <w:p w:rsidR="00B60988" w:rsidRDefault="004A22C5">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Initial use cases: </w:t>
      </w:r>
    </w:p>
    <w:p w:rsidR="00B60988" w:rsidRDefault="00B60988">
      <w:pPr>
        <w:rPr>
          <w:rFonts w:ascii="Times New Roman" w:eastAsia="Times New Roman" w:hAnsi="Times New Roman" w:cs="Times New Roman"/>
          <w:b/>
          <w:sz w:val="28"/>
          <w:szCs w:val="28"/>
        </w:rPr>
      </w:pPr>
    </w:p>
    <w:tbl>
      <w:tblPr>
        <w:tblStyle w:val="af4"/>
        <w:tblW w:w="8880" w:type="dxa"/>
        <w:tblBorders>
          <w:top w:val="nil"/>
          <w:left w:val="nil"/>
          <w:bottom w:val="nil"/>
          <w:right w:val="nil"/>
          <w:insideH w:val="nil"/>
          <w:insideV w:val="nil"/>
        </w:tblBorders>
        <w:tblLayout w:type="fixed"/>
        <w:tblLook w:val="0600" w:firstRow="0" w:lastRow="0" w:firstColumn="0" w:lastColumn="0" w:noHBand="1" w:noVBand="1"/>
      </w:tblPr>
      <w:tblGrid>
        <w:gridCol w:w="4425"/>
        <w:gridCol w:w="4455"/>
      </w:tblGrid>
      <w:tr w:rsidR="00B60988">
        <w:trPr>
          <w:trHeight w:val="485"/>
        </w:trPr>
        <w:tc>
          <w:tcPr>
            <w:tcW w:w="4425" w:type="dxa"/>
            <w:tcBorders>
              <w:top w:val="single" w:sz="12" w:space="0" w:color="000000"/>
              <w:left w:val="nil"/>
              <w:bottom w:val="single" w:sz="8" w:space="0" w:color="7F7F7F"/>
              <w:right w:val="nil"/>
            </w:tcBorders>
            <w:tcMar>
              <w:top w:w="100" w:type="dxa"/>
              <w:left w:w="100" w:type="dxa"/>
              <w:bottom w:w="100" w:type="dxa"/>
              <w:right w:w="100" w:type="dxa"/>
            </w:tcMar>
          </w:tcPr>
          <w:p w:rsidR="00B60988" w:rsidRDefault="004A22C5">
            <w:pPr>
              <w:spacing w:before="240" w:after="240"/>
              <w:rPr>
                <w:rFonts w:ascii="Times New Roman" w:eastAsia="Times New Roman" w:hAnsi="Times New Roman" w:cs="Times New Roman"/>
              </w:rPr>
            </w:pPr>
            <w:r>
              <w:rPr>
                <w:rFonts w:ascii="Times New Roman" w:eastAsia="Times New Roman" w:hAnsi="Times New Roman" w:cs="Times New Roman"/>
              </w:rPr>
              <w:t>Use case name</w:t>
            </w:r>
          </w:p>
        </w:tc>
        <w:tc>
          <w:tcPr>
            <w:tcW w:w="4455" w:type="dxa"/>
            <w:tcBorders>
              <w:top w:val="single" w:sz="12" w:space="0" w:color="000000"/>
              <w:left w:val="nil"/>
              <w:bottom w:val="single" w:sz="8" w:space="0" w:color="7F7F7F"/>
              <w:right w:val="nil"/>
            </w:tcBorders>
            <w:tcMar>
              <w:top w:w="100" w:type="dxa"/>
              <w:left w:w="100" w:type="dxa"/>
              <w:bottom w:w="100" w:type="dxa"/>
              <w:right w:w="100" w:type="dxa"/>
            </w:tcMar>
          </w:tcPr>
          <w:p w:rsidR="00B60988" w:rsidRDefault="004A22C5">
            <w:pPr>
              <w:spacing w:before="240" w:after="240"/>
              <w:rPr>
                <w:rFonts w:ascii="Times New Roman" w:eastAsia="Times New Roman" w:hAnsi="Times New Roman" w:cs="Times New Roman"/>
              </w:rPr>
            </w:pPr>
            <w:r>
              <w:rPr>
                <w:rFonts w:ascii="Times New Roman" w:eastAsia="Times New Roman" w:hAnsi="Times New Roman" w:cs="Times New Roman"/>
              </w:rPr>
              <w:t>CheckOut</w:t>
            </w:r>
          </w:p>
        </w:tc>
      </w:tr>
      <w:tr w:rsidR="00B60988">
        <w:trPr>
          <w:trHeight w:val="485"/>
        </w:trPr>
        <w:tc>
          <w:tcPr>
            <w:tcW w:w="4425" w:type="dxa"/>
            <w:tcBorders>
              <w:top w:val="nil"/>
              <w:left w:val="nil"/>
              <w:bottom w:val="single" w:sz="8" w:space="0" w:color="7F7F7F"/>
              <w:right w:val="nil"/>
            </w:tcBorders>
            <w:tcMar>
              <w:top w:w="100" w:type="dxa"/>
              <w:left w:w="100" w:type="dxa"/>
              <w:bottom w:w="100" w:type="dxa"/>
              <w:right w:w="100" w:type="dxa"/>
            </w:tcMar>
          </w:tcPr>
          <w:p w:rsidR="00B60988" w:rsidRDefault="004A22C5">
            <w:pPr>
              <w:spacing w:before="240" w:after="240"/>
              <w:rPr>
                <w:rFonts w:ascii="Times New Roman" w:eastAsia="Times New Roman" w:hAnsi="Times New Roman" w:cs="Times New Roman"/>
              </w:rPr>
            </w:pPr>
            <w:r>
              <w:rPr>
                <w:rFonts w:ascii="Times New Roman" w:eastAsia="Times New Roman" w:hAnsi="Times New Roman" w:cs="Times New Roman"/>
              </w:rPr>
              <w:t>Participating Actor</w:t>
            </w:r>
          </w:p>
        </w:tc>
        <w:tc>
          <w:tcPr>
            <w:tcW w:w="4455" w:type="dxa"/>
            <w:tcBorders>
              <w:top w:val="nil"/>
              <w:left w:val="nil"/>
              <w:bottom w:val="single" w:sz="8" w:space="0" w:color="7F7F7F"/>
              <w:right w:val="nil"/>
            </w:tcBorders>
            <w:tcMar>
              <w:top w:w="100" w:type="dxa"/>
              <w:left w:w="100" w:type="dxa"/>
              <w:bottom w:w="100" w:type="dxa"/>
              <w:right w:w="100" w:type="dxa"/>
            </w:tcMar>
          </w:tcPr>
          <w:p w:rsidR="00B60988" w:rsidRDefault="004A22C5">
            <w:pPr>
              <w:spacing w:before="240" w:after="240"/>
              <w:rPr>
                <w:rFonts w:ascii="Times New Roman" w:eastAsia="Times New Roman" w:hAnsi="Times New Roman" w:cs="Times New Roman"/>
              </w:rPr>
            </w:pPr>
            <w:r>
              <w:rPr>
                <w:rFonts w:ascii="Times New Roman" w:eastAsia="Times New Roman" w:hAnsi="Times New Roman" w:cs="Times New Roman"/>
              </w:rPr>
              <w:t>Initiated by Customer</w:t>
            </w:r>
          </w:p>
        </w:tc>
      </w:tr>
      <w:tr w:rsidR="00B60988">
        <w:trPr>
          <w:trHeight w:val="2100"/>
        </w:trPr>
        <w:tc>
          <w:tcPr>
            <w:tcW w:w="4425" w:type="dxa"/>
            <w:tcBorders>
              <w:top w:val="nil"/>
              <w:left w:val="nil"/>
              <w:bottom w:val="nil"/>
              <w:right w:val="nil"/>
            </w:tcBorders>
            <w:tcMar>
              <w:top w:w="100" w:type="dxa"/>
              <w:left w:w="100" w:type="dxa"/>
              <w:bottom w:w="100" w:type="dxa"/>
              <w:right w:w="100" w:type="dxa"/>
            </w:tcMar>
          </w:tcPr>
          <w:p w:rsidR="00B60988" w:rsidRDefault="004A22C5">
            <w:pPr>
              <w:spacing w:before="240" w:after="240"/>
              <w:rPr>
                <w:rFonts w:ascii="Times New Roman" w:eastAsia="Times New Roman" w:hAnsi="Times New Roman" w:cs="Times New Roman"/>
              </w:rPr>
            </w:pPr>
            <w:r>
              <w:rPr>
                <w:rFonts w:ascii="Times New Roman" w:eastAsia="Times New Roman" w:hAnsi="Times New Roman" w:cs="Times New Roman"/>
              </w:rPr>
              <w:t>Flow of Events</w:t>
            </w:r>
          </w:p>
        </w:tc>
        <w:tc>
          <w:tcPr>
            <w:tcW w:w="4455" w:type="dxa"/>
            <w:tcBorders>
              <w:top w:val="nil"/>
              <w:left w:val="nil"/>
              <w:bottom w:val="nil"/>
              <w:right w:val="nil"/>
            </w:tcBorders>
            <w:tcMar>
              <w:top w:w="100" w:type="dxa"/>
              <w:left w:w="100" w:type="dxa"/>
              <w:bottom w:w="100" w:type="dxa"/>
              <w:right w:w="100" w:type="dxa"/>
            </w:tcMar>
          </w:tcPr>
          <w:p w:rsidR="00B60988" w:rsidRDefault="004A22C5">
            <w:pPr>
              <w:spacing w:before="240" w:after="240"/>
              <w:rPr>
                <w:rFonts w:ascii="Times New Roman" w:eastAsia="Times New Roman" w:hAnsi="Times New Roman" w:cs="Times New Roman"/>
              </w:rPr>
            </w:pPr>
            <w:r>
              <w:rPr>
                <w:rFonts w:ascii="Times New Roman" w:eastAsia="Times New Roman" w:hAnsi="Times New Roman" w:cs="Times New Roman"/>
              </w:rPr>
              <w:t xml:space="preserve">1. Customer activates the CheckOut function. </w:t>
            </w:r>
          </w:p>
          <w:p w:rsidR="00B60988" w:rsidRDefault="004A22C5">
            <w:pPr>
              <w:spacing w:before="240" w:after="240"/>
              <w:rPr>
                <w:rFonts w:ascii="Times New Roman" w:eastAsia="Times New Roman" w:hAnsi="Times New Roman" w:cs="Times New Roman"/>
              </w:rPr>
            </w:pPr>
            <w:r>
              <w:rPr>
                <w:rFonts w:ascii="Times New Roman" w:eastAsia="Times New Roman" w:hAnsi="Times New Roman" w:cs="Times New Roman"/>
              </w:rPr>
              <w:t>2. Product is successfully CheckedOut or the Product could not be CheckedOut.</w:t>
            </w:r>
          </w:p>
        </w:tc>
      </w:tr>
      <w:tr w:rsidR="00B60988">
        <w:trPr>
          <w:trHeight w:val="485"/>
        </w:trPr>
        <w:tc>
          <w:tcPr>
            <w:tcW w:w="4425" w:type="dxa"/>
            <w:tcBorders>
              <w:top w:val="single" w:sz="8" w:space="0" w:color="7F7F7F"/>
              <w:left w:val="nil"/>
              <w:bottom w:val="single" w:sz="8" w:space="0" w:color="7F7F7F"/>
              <w:right w:val="nil"/>
            </w:tcBorders>
            <w:tcMar>
              <w:top w:w="100" w:type="dxa"/>
              <w:left w:w="100" w:type="dxa"/>
              <w:bottom w:w="100" w:type="dxa"/>
              <w:right w:w="100" w:type="dxa"/>
            </w:tcMar>
          </w:tcPr>
          <w:p w:rsidR="00B60988" w:rsidRDefault="004A22C5">
            <w:pPr>
              <w:spacing w:before="240" w:after="240"/>
              <w:rPr>
                <w:rFonts w:ascii="Times New Roman" w:eastAsia="Times New Roman" w:hAnsi="Times New Roman" w:cs="Times New Roman"/>
              </w:rPr>
            </w:pPr>
            <w:r>
              <w:rPr>
                <w:rFonts w:ascii="Times New Roman" w:eastAsia="Times New Roman" w:hAnsi="Times New Roman" w:cs="Times New Roman"/>
              </w:rPr>
              <w:t>Entry conditions</w:t>
            </w:r>
          </w:p>
        </w:tc>
        <w:tc>
          <w:tcPr>
            <w:tcW w:w="4455" w:type="dxa"/>
            <w:tcBorders>
              <w:top w:val="single" w:sz="8" w:space="0" w:color="7F7F7F"/>
              <w:left w:val="nil"/>
              <w:bottom w:val="single" w:sz="8" w:space="0" w:color="7F7F7F"/>
              <w:right w:val="nil"/>
            </w:tcBorders>
            <w:tcMar>
              <w:top w:w="100" w:type="dxa"/>
              <w:left w:w="100" w:type="dxa"/>
              <w:bottom w:w="100" w:type="dxa"/>
              <w:right w:w="100" w:type="dxa"/>
            </w:tcMar>
          </w:tcPr>
          <w:p w:rsidR="00B60988" w:rsidRDefault="004A22C5">
            <w:pPr>
              <w:spacing w:before="240" w:after="240"/>
              <w:rPr>
                <w:rFonts w:ascii="Times New Roman" w:eastAsia="Times New Roman" w:hAnsi="Times New Roman" w:cs="Times New Roman"/>
              </w:rPr>
            </w:pPr>
            <w:r>
              <w:rPr>
                <w:rFonts w:ascii="Times New Roman" w:eastAsia="Times New Roman" w:hAnsi="Times New Roman" w:cs="Times New Roman"/>
              </w:rPr>
              <w:t>Customer selects the product he/she wants to checkout</w:t>
            </w:r>
          </w:p>
        </w:tc>
      </w:tr>
      <w:tr w:rsidR="00B60988">
        <w:trPr>
          <w:trHeight w:val="770"/>
        </w:trPr>
        <w:tc>
          <w:tcPr>
            <w:tcW w:w="4425" w:type="dxa"/>
            <w:tcBorders>
              <w:top w:val="nil"/>
              <w:left w:val="nil"/>
              <w:bottom w:val="nil"/>
              <w:right w:val="nil"/>
            </w:tcBorders>
            <w:tcMar>
              <w:top w:w="100" w:type="dxa"/>
              <w:left w:w="100" w:type="dxa"/>
              <w:bottom w:w="100" w:type="dxa"/>
              <w:right w:w="100" w:type="dxa"/>
            </w:tcMar>
          </w:tcPr>
          <w:p w:rsidR="00B60988" w:rsidRDefault="004A22C5">
            <w:pPr>
              <w:spacing w:before="240" w:after="240"/>
              <w:rPr>
                <w:rFonts w:ascii="Times New Roman" w:eastAsia="Times New Roman" w:hAnsi="Times New Roman" w:cs="Times New Roman"/>
              </w:rPr>
            </w:pPr>
            <w:r>
              <w:rPr>
                <w:rFonts w:ascii="Times New Roman" w:eastAsia="Times New Roman" w:hAnsi="Times New Roman" w:cs="Times New Roman"/>
              </w:rPr>
              <w:t>Exit conditions</w:t>
            </w:r>
          </w:p>
        </w:tc>
        <w:tc>
          <w:tcPr>
            <w:tcW w:w="4455" w:type="dxa"/>
            <w:tcBorders>
              <w:top w:val="nil"/>
              <w:left w:val="nil"/>
              <w:bottom w:val="nil"/>
              <w:right w:val="nil"/>
            </w:tcBorders>
            <w:tcMar>
              <w:top w:w="100" w:type="dxa"/>
              <w:left w:w="100" w:type="dxa"/>
              <w:bottom w:w="100" w:type="dxa"/>
              <w:right w:w="100" w:type="dxa"/>
            </w:tcMar>
          </w:tcPr>
          <w:p w:rsidR="00B60988" w:rsidRDefault="004A22C5">
            <w:pPr>
              <w:spacing w:before="240" w:after="240"/>
              <w:rPr>
                <w:rFonts w:ascii="Times New Roman" w:eastAsia="Times New Roman" w:hAnsi="Times New Roman" w:cs="Times New Roman"/>
              </w:rPr>
            </w:pPr>
            <w:r>
              <w:rPr>
                <w:rFonts w:ascii="Times New Roman" w:eastAsia="Times New Roman" w:hAnsi="Times New Roman" w:cs="Times New Roman"/>
              </w:rPr>
              <w:t>Customers will sign-out after successfully buying the product.</w:t>
            </w:r>
          </w:p>
        </w:tc>
      </w:tr>
      <w:tr w:rsidR="00B60988">
        <w:trPr>
          <w:trHeight w:val="770"/>
        </w:trPr>
        <w:tc>
          <w:tcPr>
            <w:tcW w:w="4425" w:type="dxa"/>
            <w:tcBorders>
              <w:top w:val="single" w:sz="8" w:space="0" w:color="7F7F7F"/>
              <w:left w:val="nil"/>
              <w:bottom w:val="single" w:sz="12" w:space="0" w:color="000000"/>
              <w:right w:val="nil"/>
            </w:tcBorders>
            <w:tcMar>
              <w:top w:w="100" w:type="dxa"/>
              <w:left w:w="100" w:type="dxa"/>
              <w:bottom w:w="100" w:type="dxa"/>
              <w:right w:w="100" w:type="dxa"/>
            </w:tcMar>
          </w:tcPr>
          <w:p w:rsidR="00B60988" w:rsidRDefault="004A22C5">
            <w:pPr>
              <w:spacing w:before="240" w:after="240"/>
              <w:rPr>
                <w:rFonts w:ascii="Times New Roman" w:eastAsia="Times New Roman" w:hAnsi="Times New Roman" w:cs="Times New Roman"/>
              </w:rPr>
            </w:pPr>
            <w:r>
              <w:rPr>
                <w:rFonts w:ascii="Times New Roman" w:eastAsia="Times New Roman" w:hAnsi="Times New Roman" w:cs="Times New Roman"/>
              </w:rPr>
              <w:lastRenderedPageBreak/>
              <w:t>Quality Requirements</w:t>
            </w:r>
          </w:p>
        </w:tc>
        <w:tc>
          <w:tcPr>
            <w:tcW w:w="4455" w:type="dxa"/>
            <w:tcBorders>
              <w:top w:val="single" w:sz="8" w:space="0" w:color="7F7F7F"/>
              <w:left w:val="nil"/>
              <w:bottom w:val="single" w:sz="12" w:space="0" w:color="000000"/>
              <w:right w:val="nil"/>
            </w:tcBorders>
            <w:tcMar>
              <w:top w:w="100" w:type="dxa"/>
              <w:left w:w="100" w:type="dxa"/>
              <w:bottom w:w="100" w:type="dxa"/>
              <w:right w:w="100" w:type="dxa"/>
            </w:tcMar>
          </w:tcPr>
          <w:p w:rsidR="00B60988" w:rsidRDefault="004A22C5">
            <w:pPr>
              <w:spacing w:before="240" w:after="240"/>
              <w:rPr>
                <w:rFonts w:ascii="Times New Roman" w:eastAsia="Times New Roman" w:hAnsi="Times New Roman" w:cs="Times New Roman"/>
              </w:rPr>
            </w:pPr>
            <w:r>
              <w:rPr>
                <w:rFonts w:ascii="Times New Roman" w:eastAsia="Times New Roman" w:hAnsi="Times New Roman" w:cs="Times New Roman"/>
              </w:rPr>
              <w:t>Results must be displayed in less than 3 seconds</w:t>
            </w:r>
          </w:p>
        </w:tc>
      </w:tr>
    </w:tbl>
    <w:p w:rsidR="00B60988" w:rsidRDefault="00B60988">
      <w:pPr>
        <w:rPr>
          <w:rFonts w:ascii="Times New Roman" w:eastAsia="Times New Roman" w:hAnsi="Times New Roman" w:cs="Times New Roman"/>
          <w:b/>
          <w:sz w:val="28"/>
          <w:szCs w:val="28"/>
        </w:rPr>
      </w:pPr>
    </w:p>
    <w:p w:rsidR="00B60988" w:rsidRDefault="004A22C5">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The most refined final use cases:</w:t>
      </w:r>
    </w:p>
    <w:p w:rsidR="00B60988" w:rsidRDefault="00B60988">
      <w:pPr>
        <w:rPr>
          <w:rFonts w:ascii="Times New Roman" w:eastAsia="Times New Roman" w:hAnsi="Times New Roman" w:cs="Times New Roman"/>
          <w:b/>
          <w:sz w:val="28"/>
          <w:szCs w:val="28"/>
        </w:rPr>
      </w:pPr>
    </w:p>
    <w:tbl>
      <w:tblPr>
        <w:tblStyle w:val="af5"/>
        <w:tblW w:w="8880" w:type="dxa"/>
        <w:tblBorders>
          <w:top w:val="nil"/>
          <w:left w:val="nil"/>
          <w:bottom w:val="nil"/>
          <w:right w:val="nil"/>
          <w:insideH w:val="nil"/>
          <w:insideV w:val="nil"/>
        </w:tblBorders>
        <w:tblLayout w:type="fixed"/>
        <w:tblLook w:val="0600" w:firstRow="0" w:lastRow="0" w:firstColumn="0" w:lastColumn="0" w:noHBand="1" w:noVBand="1"/>
      </w:tblPr>
      <w:tblGrid>
        <w:gridCol w:w="4425"/>
        <w:gridCol w:w="4455"/>
      </w:tblGrid>
      <w:tr w:rsidR="00B60988">
        <w:trPr>
          <w:trHeight w:val="485"/>
        </w:trPr>
        <w:tc>
          <w:tcPr>
            <w:tcW w:w="4425" w:type="dxa"/>
            <w:tcBorders>
              <w:top w:val="single" w:sz="12" w:space="0" w:color="000000"/>
              <w:left w:val="nil"/>
              <w:bottom w:val="single" w:sz="8" w:space="0" w:color="7F7F7F"/>
              <w:right w:val="nil"/>
            </w:tcBorders>
            <w:tcMar>
              <w:top w:w="100" w:type="dxa"/>
              <w:left w:w="100" w:type="dxa"/>
              <w:bottom w:w="100" w:type="dxa"/>
              <w:right w:w="100" w:type="dxa"/>
            </w:tcMar>
          </w:tcPr>
          <w:p w:rsidR="00B60988" w:rsidRDefault="004A22C5">
            <w:pPr>
              <w:spacing w:before="240" w:after="240"/>
              <w:rPr>
                <w:rFonts w:ascii="Times New Roman" w:eastAsia="Times New Roman" w:hAnsi="Times New Roman" w:cs="Times New Roman"/>
              </w:rPr>
            </w:pPr>
            <w:r>
              <w:rPr>
                <w:rFonts w:ascii="Times New Roman" w:eastAsia="Times New Roman" w:hAnsi="Times New Roman" w:cs="Times New Roman"/>
              </w:rPr>
              <w:t>Use case name</w:t>
            </w:r>
          </w:p>
        </w:tc>
        <w:tc>
          <w:tcPr>
            <w:tcW w:w="4455" w:type="dxa"/>
            <w:tcBorders>
              <w:top w:val="single" w:sz="12" w:space="0" w:color="000000"/>
              <w:left w:val="nil"/>
              <w:bottom w:val="single" w:sz="8" w:space="0" w:color="7F7F7F"/>
              <w:right w:val="nil"/>
            </w:tcBorders>
            <w:tcMar>
              <w:top w:w="100" w:type="dxa"/>
              <w:left w:w="100" w:type="dxa"/>
              <w:bottom w:w="100" w:type="dxa"/>
              <w:right w:w="100" w:type="dxa"/>
            </w:tcMar>
          </w:tcPr>
          <w:p w:rsidR="00B60988" w:rsidRDefault="004A22C5">
            <w:pPr>
              <w:spacing w:before="240" w:after="240"/>
              <w:rPr>
                <w:rFonts w:ascii="Times New Roman" w:eastAsia="Times New Roman" w:hAnsi="Times New Roman" w:cs="Times New Roman"/>
              </w:rPr>
            </w:pPr>
            <w:r>
              <w:rPr>
                <w:rFonts w:ascii="Times New Roman" w:eastAsia="Times New Roman" w:hAnsi="Times New Roman" w:cs="Times New Roman"/>
              </w:rPr>
              <w:t>CheckOut</w:t>
            </w:r>
          </w:p>
        </w:tc>
      </w:tr>
      <w:tr w:rsidR="00B60988">
        <w:trPr>
          <w:trHeight w:val="485"/>
        </w:trPr>
        <w:tc>
          <w:tcPr>
            <w:tcW w:w="4425" w:type="dxa"/>
            <w:tcBorders>
              <w:top w:val="nil"/>
              <w:left w:val="nil"/>
              <w:bottom w:val="single" w:sz="8" w:space="0" w:color="7F7F7F"/>
              <w:right w:val="nil"/>
            </w:tcBorders>
            <w:tcMar>
              <w:top w:w="100" w:type="dxa"/>
              <w:left w:w="100" w:type="dxa"/>
              <w:bottom w:w="100" w:type="dxa"/>
              <w:right w:w="100" w:type="dxa"/>
            </w:tcMar>
          </w:tcPr>
          <w:p w:rsidR="00B60988" w:rsidRDefault="004A22C5">
            <w:pPr>
              <w:spacing w:before="240" w:after="240"/>
              <w:rPr>
                <w:rFonts w:ascii="Times New Roman" w:eastAsia="Times New Roman" w:hAnsi="Times New Roman" w:cs="Times New Roman"/>
              </w:rPr>
            </w:pPr>
            <w:r>
              <w:rPr>
                <w:rFonts w:ascii="Times New Roman" w:eastAsia="Times New Roman" w:hAnsi="Times New Roman" w:cs="Times New Roman"/>
              </w:rPr>
              <w:t>Participating Actor</w:t>
            </w:r>
          </w:p>
        </w:tc>
        <w:tc>
          <w:tcPr>
            <w:tcW w:w="4455" w:type="dxa"/>
            <w:tcBorders>
              <w:top w:val="nil"/>
              <w:left w:val="nil"/>
              <w:bottom w:val="single" w:sz="8" w:space="0" w:color="7F7F7F"/>
              <w:right w:val="nil"/>
            </w:tcBorders>
            <w:tcMar>
              <w:top w:w="100" w:type="dxa"/>
              <w:left w:w="100" w:type="dxa"/>
              <w:bottom w:w="100" w:type="dxa"/>
              <w:right w:w="100" w:type="dxa"/>
            </w:tcMar>
          </w:tcPr>
          <w:p w:rsidR="00B60988" w:rsidRDefault="004A22C5">
            <w:pPr>
              <w:spacing w:before="240" w:after="240"/>
              <w:rPr>
                <w:rFonts w:ascii="Times New Roman" w:eastAsia="Times New Roman" w:hAnsi="Times New Roman" w:cs="Times New Roman"/>
              </w:rPr>
            </w:pPr>
            <w:r>
              <w:rPr>
                <w:rFonts w:ascii="Times New Roman" w:eastAsia="Times New Roman" w:hAnsi="Times New Roman" w:cs="Times New Roman"/>
              </w:rPr>
              <w:t>Initiated by Customer</w:t>
            </w:r>
          </w:p>
        </w:tc>
      </w:tr>
      <w:tr w:rsidR="00B60988">
        <w:trPr>
          <w:trHeight w:val="19208"/>
        </w:trPr>
        <w:tc>
          <w:tcPr>
            <w:tcW w:w="4425" w:type="dxa"/>
            <w:tcBorders>
              <w:top w:val="nil"/>
              <w:left w:val="nil"/>
              <w:bottom w:val="nil"/>
              <w:right w:val="nil"/>
            </w:tcBorders>
            <w:tcMar>
              <w:top w:w="100" w:type="dxa"/>
              <w:left w:w="100" w:type="dxa"/>
              <w:bottom w:w="100" w:type="dxa"/>
              <w:right w:w="100" w:type="dxa"/>
            </w:tcMar>
          </w:tcPr>
          <w:p w:rsidR="00B60988" w:rsidRDefault="004A22C5">
            <w:pPr>
              <w:spacing w:before="240" w:after="240"/>
              <w:rPr>
                <w:rFonts w:ascii="Times New Roman" w:eastAsia="Times New Roman" w:hAnsi="Times New Roman" w:cs="Times New Roman"/>
              </w:rPr>
            </w:pPr>
            <w:r>
              <w:rPr>
                <w:rFonts w:ascii="Times New Roman" w:eastAsia="Times New Roman" w:hAnsi="Times New Roman" w:cs="Times New Roman"/>
              </w:rPr>
              <w:lastRenderedPageBreak/>
              <w:t>Flow of Events</w:t>
            </w:r>
          </w:p>
        </w:tc>
        <w:tc>
          <w:tcPr>
            <w:tcW w:w="4455" w:type="dxa"/>
            <w:tcBorders>
              <w:top w:val="nil"/>
              <w:left w:val="nil"/>
              <w:bottom w:val="nil"/>
              <w:right w:val="nil"/>
            </w:tcBorders>
            <w:tcMar>
              <w:top w:w="100" w:type="dxa"/>
              <w:left w:w="100" w:type="dxa"/>
              <w:bottom w:w="100" w:type="dxa"/>
              <w:right w:w="100" w:type="dxa"/>
            </w:tcMar>
          </w:tcPr>
          <w:p w:rsidR="00B60988" w:rsidRDefault="004A22C5">
            <w:pPr>
              <w:spacing w:before="240" w:after="240"/>
              <w:rPr>
                <w:rFonts w:ascii="Times New Roman" w:eastAsia="Times New Roman" w:hAnsi="Times New Roman" w:cs="Times New Roman"/>
              </w:rPr>
            </w:pPr>
            <w:r>
              <w:rPr>
                <w:rFonts w:ascii="Times New Roman" w:eastAsia="Times New Roman" w:hAnsi="Times New Roman" w:cs="Times New Roman"/>
              </w:rPr>
              <w:t>1. Customer activates the “Proceed to Checkout” function shown in AddToCartPage.</w:t>
            </w:r>
          </w:p>
          <w:p w:rsidR="00B60988" w:rsidRDefault="004A22C5">
            <w:pPr>
              <w:spacing w:before="240" w:after="240"/>
              <w:rPr>
                <w:rFonts w:ascii="Times New Roman" w:eastAsia="Times New Roman" w:hAnsi="Times New Roman" w:cs="Times New Roman"/>
              </w:rPr>
            </w:pPr>
            <w:r>
              <w:rPr>
                <w:rFonts w:ascii="Times New Roman" w:eastAsia="Times New Roman" w:hAnsi="Times New Roman" w:cs="Times New Roman"/>
              </w:rPr>
              <w:t>2. An object called “CheckOutControl” is created by CheckOutBO.</w:t>
            </w:r>
          </w:p>
          <w:p w:rsidR="00B60988" w:rsidRDefault="004A22C5">
            <w:pPr>
              <w:spacing w:before="240" w:after="240"/>
              <w:rPr>
                <w:rFonts w:ascii="Times New Roman" w:eastAsia="Times New Roman" w:hAnsi="Times New Roman" w:cs="Times New Roman"/>
              </w:rPr>
            </w:pPr>
            <w:r>
              <w:rPr>
                <w:rFonts w:ascii="Times New Roman" w:eastAsia="Times New Roman" w:hAnsi="Times New Roman" w:cs="Times New Roman"/>
              </w:rPr>
              <w:t>4. CheckOutControl gets all the products information available in the Cart and creates an AddDelAdrs object and invokes the address selection operation.</w:t>
            </w:r>
          </w:p>
          <w:p w:rsidR="00B60988" w:rsidRDefault="004A22C5">
            <w:pPr>
              <w:spacing w:before="240" w:after="240"/>
              <w:rPr>
                <w:rFonts w:ascii="Times New Roman" w:eastAsia="Times New Roman" w:hAnsi="Times New Roman" w:cs="Times New Roman"/>
              </w:rPr>
            </w:pPr>
            <w:r>
              <w:rPr>
                <w:rFonts w:ascii="Times New Roman" w:eastAsia="Times New Roman" w:hAnsi="Times New Roman" w:cs="Times New Roman"/>
              </w:rPr>
              <w:t>5. CheckOutControl shows the saved addresses and displays that to the customer. Customer clicks on the “Select this address” button for selecting the address.</w:t>
            </w:r>
          </w:p>
          <w:p w:rsidR="00B60988" w:rsidRDefault="004A22C5">
            <w:pPr>
              <w:spacing w:before="240" w:after="240"/>
              <w:rPr>
                <w:rFonts w:ascii="Times New Roman" w:eastAsia="Times New Roman" w:hAnsi="Times New Roman" w:cs="Times New Roman"/>
              </w:rPr>
            </w:pPr>
            <w:r>
              <w:rPr>
                <w:rFonts w:ascii="Times New Roman" w:eastAsia="Times New Roman" w:hAnsi="Times New Roman" w:cs="Times New Roman"/>
              </w:rPr>
              <w:t>6. CheckOutControl gets the payment methods available and creates a PayGateway object and invokes the payment selection operation.</w:t>
            </w:r>
          </w:p>
          <w:p w:rsidR="00B60988" w:rsidRDefault="004A22C5">
            <w:pPr>
              <w:spacing w:before="240" w:after="240"/>
              <w:rPr>
                <w:rFonts w:ascii="Times New Roman" w:eastAsia="Times New Roman" w:hAnsi="Times New Roman" w:cs="Times New Roman"/>
              </w:rPr>
            </w:pPr>
            <w:r>
              <w:rPr>
                <w:rFonts w:ascii="Times New Roman" w:eastAsia="Times New Roman" w:hAnsi="Times New Roman" w:cs="Times New Roman"/>
              </w:rPr>
              <w:t>7. CheckOutControl receives all payment gateway methods and displays that to the customer. Customer clicked on the “Add credit card” link.</w:t>
            </w:r>
          </w:p>
          <w:p w:rsidR="00B60988" w:rsidRDefault="004A22C5">
            <w:pPr>
              <w:spacing w:before="240" w:after="240"/>
              <w:rPr>
                <w:rFonts w:ascii="Times New Roman" w:eastAsia="Times New Roman" w:hAnsi="Times New Roman" w:cs="Times New Roman"/>
              </w:rPr>
            </w:pPr>
            <w:r>
              <w:rPr>
                <w:rFonts w:ascii="Times New Roman" w:eastAsia="Times New Roman" w:hAnsi="Times New Roman" w:cs="Times New Roman"/>
              </w:rPr>
              <w:t>8. CheckOutControl creates an AddCC object and invokes adding credit card operation.</w:t>
            </w:r>
          </w:p>
          <w:p w:rsidR="00B60988" w:rsidRDefault="004A22C5">
            <w:pPr>
              <w:spacing w:before="240" w:after="240"/>
              <w:rPr>
                <w:rFonts w:ascii="Times New Roman" w:eastAsia="Times New Roman" w:hAnsi="Times New Roman" w:cs="Times New Roman"/>
              </w:rPr>
            </w:pPr>
            <w:r>
              <w:rPr>
                <w:rFonts w:ascii="Times New Roman" w:eastAsia="Times New Roman" w:hAnsi="Times New Roman" w:cs="Times New Roman"/>
              </w:rPr>
              <w:t>9. Control object prompts the user to enter card details in AddCCWindow.</w:t>
            </w:r>
          </w:p>
          <w:p w:rsidR="00B60988" w:rsidRDefault="004A22C5">
            <w:pPr>
              <w:spacing w:before="240" w:after="240"/>
              <w:rPr>
                <w:rFonts w:ascii="Times New Roman" w:eastAsia="Times New Roman" w:hAnsi="Times New Roman" w:cs="Times New Roman"/>
              </w:rPr>
            </w:pPr>
            <w:r>
              <w:rPr>
                <w:rFonts w:ascii="Times New Roman" w:eastAsia="Times New Roman" w:hAnsi="Times New Roman" w:cs="Times New Roman"/>
              </w:rPr>
              <w:t>10. CheckOutControl gets all types of shipment methods available and creates a chooseShipment object and invokes the shipment selection operation.</w:t>
            </w:r>
          </w:p>
          <w:p w:rsidR="00B60988" w:rsidRDefault="004A22C5">
            <w:pPr>
              <w:spacing w:before="240" w:after="240"/>
              <w:rPr>
                <w:rFonts w:ascii="Times New Roman" w:eastAsia="Times New Roman" w:hAnsi="Times New Roman" w:cs="Times New Roman"/>
              </w:rPr>
            </w:pPr>
            <w:r>
              <w:rPr>
                <w:rFonts w:ascii="Times New Roman" w:eastAsia="Times New Roman" w:hAnsi="Times New Roman" w:cs="Times New Roman"/>
              </w:rPr>
              <w:t>11. CheckOutControl receives the shipment method and displays to the customer.</w:t>
            </w:r>
          </w:p>
          <w:p w:rsidR="00B60988" w:rsidRDefault="004A22C5">
            <w:pPr>
              <w:spacing w:before="240" w:after="240"/>
              <w:rPr>
                <w:rFonts w:ascii="Times New Roman" w:eastAsia="Times New Roman" w:hAnsi="Times New Roman" w:cs="Times New Roman"/>
              </w:rPr>
            </w:pPr>
            <w:r>
              <w:rPr>
                <w:rFonts w:ascii="Times New Roman" w:eastAsia="Times New Roman" w:hAnsi="Times New Roman" w:cs="Times New Roman"/>
              </w:rPr>
              <w:t>12. Customer selects the shipment method and clicks on the “place your order” button.</w:t>
            </w:r>
          </w:p>
          <w:p w:rsidR="00B60988" w:rsidRDefault="004A22C5">
            <w:pPr>
              <w:spacing w:before="240" w:after="240"/>
              <w:rPr>
                <w:rFonts w:ascii="Times New Roman" w:eastAsia="Times New Roman" w:hAnsi="Times New Roman" w:cs="Times New Roman"/>
              </w:rPr>
            </w:pPr>
            <w:r>
              <w:rPr>
                <w:rFonts w:ascii="Times New Roman" w:eastAsia="Times New Roman" w:hAnsi="Times New Roman" w:cs="Times New Roman"/>
              </w:rPr>
              <w:lastRenderedPageBreak/>
              <w:t>13. CheckOutControl creates an Order object  and gets the order status along with order number and expected delivery date with the tracking id.</w:t>
            </w:r>
          </w:p>
          <w:p w:rsidR="00B60988" w:rsidRDefault="004A22C5">
            <w:pPr>
              <w:spacing w:before="240" w:after="240"/>
              <w:rPr>
                <w:rFonts w:ascii="Times New Roman" w:eastAsia="Times New Roman" w:hAnsi="Times New Roman" w:cs="Times New Roman"/>
              </w:rPr>
            </w:pPr>
            <w:r>
              <w:rPr>
                <w:rFonts w:ascii="Times New Roman" w:eastAsia="Times New Roman" w:hAnsi="Times New Roman" w:cs="Times New Roman"/>
              </w:rPr>
              <w:t>14. CheckOutControl object displays order details “Payment Success” in DisplayOrderPage.</w:t>
            </w:r>
          </w:p>
          <w:p w:rsidR="00B60988" w:rsidRDefault="004A22C5">
            <w:pPr>
              <w:spacing w:before="240" w:after="240"/>
              <w:rPr>
                <w:rFonts w:ascii="Times New Roman" w:eastAsia="Times New Roman" w:hAnsi="Times New Roman" w:cs="Times New Roman"/>
              </w:rPr>
            </w:pPr>
            <w:r>
              <w:rPr>
                <w:rFonts w:ascii="Times New Roman" w:eastAsia="Times New Roman" w:hAnsi="Times New Roman" w:cs="Times New Roman"/>
              </w:rPr>
              <w:t>15. CheckOutControl also emails with a confirmation.</w:t>
            </w:r>
          </w:p>
        </w:tc>
      </w:tr>
      <w:tr w:rsidR="00B60988">
        <w:trPr>
          <w:trHeight w:val="485"/>
        </w:trPr>
        <w:tc>
          <w:tcPr>
            <w:tcW w:w="4425" w:type="dxa"/>
            <w:tcBorders>
              <w:top w:val="single" w:sz="8" w:space="0" w:color="7F7F7F"/>
              <w:left w:val="nil"/>
              <w:bottom w:val="single" w:sz="8" w:space="0" w:color="7F7F7F"/>
              <w:right w:val="nil"/>
            </w:tcBorders>
            <w:tcMar>
              <w:top w:w="100" w:type="dxa"/>
              <w:left w:w="100" w:type="dxa"/>
              <w:bottom w:w="100" w:type="dxa"/>
              <w:right w:w="100" w:type="dxa"/>
            </w:tcMar>
          </w:tcPr>
          <w:p w:rsidR="00B60988" w:rsidRDefault="004A22C5">
            <w:pPr>
              <w:spacing w:before="240" w:after="240"/>
              <w:rPr>
                <w:rFonts w:ascii="Times New Roman" w:eastAsia="Times New Roman" w:hAnsi="Times New Roman" w:cs="Times New Roman"/>
              </w:rPr>
            </w:pPr>
            <w:r>
              <w:rPr>
                <w:rFonts w:ascii="Times New Roman" w:eastAsia="Times New Roman" w:hAnsi="Times New Roman" w:cs="Times New Roman"/>
              </w:rPr>
              <w:lastRenderedPageBreak/>
              <w:t>Entry conditions</w:t>
            </w:r>
          </w:p>
        </w:tc>
        <w:tc>
          <w:tcPr>
            <w:tcW w:w="4455" w:type="dxa"/>
            <w:tcBorders>
              <w:top w:val="single" w:sz="8" w:space="0" w:color="7F7F7F"/>
              <w:left w:val="nil"/>
              <w:bottom w:val="single" w:sz="8" w:space="0" w:color="7F7F7F"/>
              <w:right w:val="nil"/>
            </w:tcBorders>
            <w:tcMar>
              <w:top w:w="100" w:type="dxa"/>
              <w:left w:w="100" w:type="dxa"/>
              <w:bottom w:w="100" w:type="dxa"/>
              <w:right w:w="100" w:type="dxa"/>
            </w:tcMar>
          </w:tcPr>
          <w:p w:rsidR="00B60988" w:rsidRDefault="004A22C5">
            <w:pPr>
              <w:spacing w:before="240" w:after="240"/>
              <w:rPr>
                <w:rFonts w:ascii="Times New Roman" w:eastAsia="Times New Roman" w:hAnsi="Times New Roman" w:cs="Times New Roman"/>
              </w:rPr>
            </w:pPr>
            <w:r>
              <w:rPr>
                <w:rFonts w:ascii="Times New Roman" w:eastAsia="Times New Roman" w:hAnsi="Times New Roman" w:cs="Times New Roman"/>
              </w:rPr>
              <w:t>Customer selects the product he/she wants to checkout</w:t>
            </w:r>
          </w:p>
        </w:tc>
      </w:tr>
      <w:tr w:rsidR="00B60988">
        <w:trPr>
          <w:trHeight w:val="770"/>
        </w:trPr>
        <w:tc>
          <w:tcPr>
            <w:tcW w:w="4425" w:type="dxa"/>
            <w:tcBorders>
              <w:top w:val="nil"/>
              <w:left w:val="nil"/>
              <w:bottom w:val="nil"/>
              <w:right w:val="nil"/>
            </w:tcBorders>
            <w:tcMar>
              <w:top w:w="100" w:type="dxa"/>
              <w:left w:w="100" w:type="dxa"/>
              <w:bottom w:w="100" w:type="dxa"/>
              <w:right w:w="100" w:type="dxa"/>
            </w:tcMar>
          </w:tcPr>
          <w:p w:rsidR="00B60988" w:rsidRDefault="004A22C5">
            <w:pPr>
              <w:spacing w:before="240" w:after="240"/>
              <w:rPr>
                <w:rFonts w:ascii="Times New Roman" w:eastAsia="Times New Roman" w:hAnsi="Times New Roman" w:cs="Times New Roman"/>
              </w:rPr>
            </w:pPr>
            <w:r>
              <w:rPr>
                <w:rFonts w:ascii="Times New Roman" w:eastAsia="Times New Roman" w:hAnsi="Times New Roman" w:cs="Times New Roman"/>
              </w:rPr>
              <w:t>Exit conditions</w:t>
            </w:r>
          </w:p>
        </w:tc>
        <w:tc>
          <w:tcPr>
            <w:tcW w:w="4455" w:type="dxa"/>
            <w:tcBorders>
              <w:top w:val="nil"/>
              <w:left w:val="nil"/>
              <w:bottom w:val="nil"/>
              <w:right w:val="nil"/>
            </w:tcBorders>
            <w:tcMar>
              <w:top w:w="100" w:type="dxa"/>
              <w:left w:w="100" w:type="dxa"/>
              <w:bottom w:w="100" w:type="dxa"/>
              <w:right w:w="100" w:type="dxa"/>
            </w:tcMar>
          </w:tcPr>
          <w:p w:rsidR="00B60988" w:rsidRDefault="004A22C5">
            <w:pPr>
              <w:spacing w:before="240" w:after="240"/>
              <w:rPr>
                <w:rFonts w:ascii="Times New Roman" w:eastAsia="Times New Roman" w:hAnsi="Times New Roman" w:cs="Times New Roman"/>
              </w:rPr>
            </w:pPr>
            <w:r>
              <w:rPr>
                <w:rFonts w:ascii="Times New Roman" w:eastAsia="Times New Roman" w:hAnsi="Times New Roman" w:cs="Times New Roman"/>
              </w:rPr>
              <w:t>Customers will sign-out after successfully buying the product.</w:t>
            </w:r>
          </w:p>
        </w:tc>
      </w:tr>
      <w:tr w:rsidR="00B60988">
        <w:trPr>
          <w:trHeight w:val="770"/>
        </w:trPr>
        <w:tc>
          <w:tcPr>
            <w:tcW w:w="4425" w:type="dxa"/>
            <w:tcBorders>
              <w:top w:val="single" w:sz="8" w:space="0" w:color="7F7F7F"/>
              <w:left w:val="nil"/>
              <w:bottom w:val="single" w:sz="12" w:space="0" w:color="000000"/>
              <w:right w:val="nil"/>
            </w:tcBorders>
            <w:tcMar>
              <w:top w:w="100" w:type="dxa"/>
              <w:left w:w="100" w:type="dxa"/>
              <w:bottom w:w="100" w:type="dxa"/>
              <w:right w:w="100" w:type="dxa"/>
            </w:tcMar>
          </w:tcPr>
          <w:p w:rsidR="00B60988" w:rsidRDefault="004A22C5">
            <w:pPr>
              <w:spacing w:before="240" w:after="240"/>
              <w:rPr>
                <w:rFonts w:ascii="Times New Roman" w:eastAsia="Times New Roman" w:hAnsi="Times New Roman" w:cs="Times New Roman"/>
              </w:rPr>
            </w:pPr>
            <w:r>
              <w:rPr>
                <w:rFonts w:ascii="Times New Roman" w:eastAsia="Times New Roman" w:hAnsi="Times New Roman" w:cs="Times New Roman"/>
              </w:rPr>
              <w:t>Quality Requirements</w:t>
            </w:r>
          </w:p>
        </w:tc>
        <w:tc>
          <w:tcPr>
            <w:tcW w:w="4455" w:type="dxa"/>
            <w:tcBorders>
              <w:top w:val="single" w:sz="8" w:space="0" w:color="7F7F7F"/>
              <w:left w:val="nil"/>
              <w:bottom w:val="single" w:sz="12" w:space="0" w:color="000000"/>
              <w:right w:val="nil"/>
            </w:tcBorders>
            <w:tcMar>
              <w:top w:w="100" w:type="dxa"/>
              <w:left w:w="100" w:type="dxa"/>
              <w:bottom w:w="100" w:type="dxa"/>
              <w:right w:w="100" w:type="dxa"/>
            </w:tcMar>
          </w:tcPr>
          <w:p w:rsidR="00B60988" w:rsidRDefault="004A22C5">
            <w:pPr>
              <w:spacing w:before="240" w:after="240"/>
              <w:rPr>
                <w:rFonts w:ascii="Times New Roman" w:eastAsia="Times New Roman" w:hAnsi="Times New Roman" w:cs="Times New Roman"/>
              </w:rPr>
            </w:pPr>
            <w:r>
              <w:rPr>
                <w:rFonts w:ascii="Times New Roman" w:eastAsia="Times New Roman" w:hAnsi="Times New Roman" w:cs="Times New Roman"/>
              </w:rPr>
              <w:t>Results must be displayed in less than 3 seconds</w:t>
            </w:r>
          </w:p>
        </w:tc>
      </w:tr>
    </w:tbl>
    <w:p w:rsidR="00B60988" w:rsidRDefault="00B60988">
      <w:pPr>
        <w:rPr>
          <w:rFonts w:ascii="Times New Roman" w:eastAsia="Times New Roman" w:hAnsi="Times New Roman" w:cs="Times New Roman"/>
        </w:rPr>
      </w:pPr>
    </w:p>
    <w:p w:rsidR="00B60988" w:rsidRDefault="004A22C5">
      <w:pPr>
        <w:pStyle w:val="Heading2"/>
        <w:rPr>
          <w:rFonts w:ascii="Times New Roman" w:eastAsia="Times New Roman" w:hAnsi="Times New Roman" w:cs="Times New Roman"/>
          <w:b/>
        </w:rPr>
      </w:pPr>
      <w:r>
        <w:rPr>
          <w:rFonts w:ascii="Times New Roman" w:eastAsia="Times New Roman" w:hAnsi="Times New Roman" w:cs="Times New Roman"/>
          <w:b/>
        </w:rPr>
        <w:t>Dynamic model:</w:t>
      </w:r>
    </w:p>
    <w:p w:rsidR="00B60988" w:rsidRDefault="004A22C5">
      <w:pPr>
        <w:rPr>
          <w:rFonts w:ascii="Times New Roman" w:eastAsia="Times New Roman" w:hAnsi="Times New Roman" w:cs="Times New Roman"/>
        </w:rPr>
      </w:pPr>
      <w:r>
        <w:rPr>
          <w:rFonts w:ascii="Times New Roman" w:eastAsia="Times New Roman" w:hAnsi="Times New Roman" w:cs="Times New Roman"/>
        </w:rPr>
        <w:tab/>
      </w:r>
    </w:p>
    <w:p w:rsidR="00B60988" w:rsidRDefault="004A22C5">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Sequence diagram:</w:t>
      </w:r>
    </w:p>
    <w:p w:rsidR="00B60988" w:rsidRDefault="00B60988">
      <w:pPr>
        <w:rPr>
          <w:rFonts w:ascii="Times New Roman" w:eastAsia="Times New Roman" w:hAnsi="Times New Roman" w:cs="Times New Roman"/>
          <w:b/>
          <w:sz w:val="28"/>
          <w:szCs w:val="28"/>
        </w:rPr>
      </w:pPr>
    </w:p>
    <w:p w:rsidR="00B60988" w:rsidRDefault="004A22C5">
      <w:pP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eastAsia="zh-CN"/>
        </w:rPr>
        <w:lastRenderedPageBreak/>
        <w:drawing>
          <wp:inline distT="114300" distB="114300" distL="114300" distR="114300">
            <wp:extent cx="5943600" cy="6858000"/>
            <wp:effectExtent l="0" t="0" r="0" b="0"/>
            <wp:docPr id="42"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39"/>
                    <a:srcRect/>
                    <a:stretch>
                      <a:fillRect/>
                    </a:stretch>
                  </pic:blipFill>
                  <pic:spPr>
                    <a:xfrm>
                      <a:off x="0" y="0"/>
                      <a:ext cx="5943600" cy="6858000"/>
                    </a:xfrm>
                    <a:prstGeom prst="rect">
                      <a:avLst/>
                    </a:prstGeom>
                    <a:ln/>
                  </pic:spPr>
                </pic:pic>
              </a:graphicData>
            </a:graphic>
          </wp:inline>
        </w:drawing>
      </w:r>
    </w:p>
    <w:p w:rsidR="00B60988" w:rsidRDefault="00B60988">
      <w:pPr>
        <w:rPr>
          <w:rFonts w:ascii="Times New Roman" w:eastAsia="Times New Roman" w:hAnsi="Times New Roman" w:cs="Times New Roman"/>
          <w:b/>
          <w:sz w:val="28"/>
          <w:szCs w:val="28"/>
        </w:rPr>
      </w:pPr>
    </w:p>
    <w:p w:rsidR="00B60988" w:rsidRDefault="009C2569">
      <w:pPr>
        <w:rPr>
          <w:rFonts w:ascii="Times New Roman" w:eastAsia="Times New Roman" w:hAnsi="Times New Roman" w:cs="Times New Roman"/>
          <w:b/>
          <w:sz w:val="28"/>
          <w:szCs w:val="28"/>
        </w:rPr>
      </w:pPr>
      <w:ins w:id="21" w:author="Dr. Yongming Tang" w:date="2020-11-16T12:23:00Z">
        <w:r>
          <w:rPr>
            <w:rFonts w:ascii="Times New Roman" w:eastAsia="Times New Roman" w:hAnsi="Times New Roman" w:cs="Times New Roman"/>
            <w:b/>
            <w:sz w:val="28"/>
            <w:szCs w:val="28"/>
          </w:rPr>
          <w:t>//AddDelAdrs</w:t>
        </w:r>
      </w:ins>
      <w:ins w:id="22" w:author="Dr. Yongming Tang" w:date="2020-11-16T12:24:00Z">
        <w:r>
          <w:rPr>
            <w:rFonts w:ascii="Times New Roman" w:eastAsia="Times New Roman" w:hAnsi="Times New Roman" w:cs="Times New Roman"/>
            <w:b/>
            <w:sz w:val="28"/>
            <w:szCs w:val="28"/>
          </w:rPr>
          <w:t xml:space="preserve"> is supposed to be ShippingAddress, AddCC is supposed to be CreditCard.</w:t>
        </w:r>
      </w:ins>
    </w:p>
    <w:p w:rsidR="00B60988" w:rsidRDefault="00B60988">
      <w:pPr>
        <w:rPr>
          <w:rFonts w:ascii="Times New Roman" w:eastAsia="Times New Roman" w:hAnsi="Times New Roman" w:cs="Times New Roman"/>
          <w:b/>
          <w:sz w:val="28"/>
          <w:szCs w:val="28"/>
        </w:rPr>
      </w:pPr>
    </w:p>
    <w:p w:rsidR="00B60988" w:rsidRDefault="00B60988">
      <w:pPr>
        <w:rPr>
          <w:rFonts w:ascii="Times New Roman" w:eastAsia="Times New Roman" w:hAnsi="Times New Roman" w:cs="Times New Roman"/>
          <w:b/>
          <w:sz w:val="28"/>
          <w:szCs w:val="28"/>
        </w:rPr>
      </w:pPr>
    </w:p>
    <w:p w:rsidR="00B60988" w:rsidRDefault="00B60988">
      <w:pPr>
        <w:rPr>
          <w:rFonts w:ascii="Times New Roman" w:eastAsia="Times New Roman" w:hAnsi="Times New Roman" w:cs="Times New Roman"/>
          <w:b/>
          <w:sz w:val="28"/>
          <w:szCs w:val="28"/>
        </w:rPr>
      </w:pPr>
    </w:p>
    <w:p w:rsidR="00B60988" w:rsidRDefault="00B60988">
      <w:pPr>
        <w:rPr>
          <w:rFonts w:ascii="Times New Roman" w:eastAsia="Times New Roman" w:hAnsi="Times New Roman" w:cs="Times New Roman"/>
        </w:rPr>
      </w:pPr>
    </w:p>
    <w:p w:rsidR="00B60988" w:rsidRDefault="00B60988">
      <w:pPr>
        <w:rPr>
          <w:rFonts w:ascii="Times New Roman" w:eastAsia="Times New Roman" w:hAnsi="Times New Roman" w:cs="Times New Roman"/>
        </w:rPr>
      </w:pPr>
    </w:p>
    <w:p w:rsidR="00B60988" w:rsidRDefault="004A22C5">
      <w:pPr>
        <w:pStyle w:val="Heading1"/>
        <w:numPr>
          <w:ilvl w:val="0"/>
          <w:numId w:val="3"/>
        </w:numPr>
        <w:rPr>
          <w:rFonts w:ascii="Times New Roman" w:eastAsia="Times New Roman" w:hAnsi="Times New Roman" w:cs="Times New Roman"/>
          <w:sz w:val="28"/>
          <w:szCs w:val="28"/>
        </w:rPr>
      </w:pPr>
      <w:r>
        <w:rPr>
          <w:rFonts w:ascii="Times New Roman" w:eastAsia="Times New Roman" w:hAnsi="Times New Roman" w:cs="Times New Roman"/>
          <w:sz w:val="28"/>
          <w:szCs w:val="28"/>
        </w:rPr>
        <w:t>Customers are able to review a product and give the product a rating (1–5).</w:t>
      </w:r>
    </w:p>
    <w:p w:rsidR="00B60988" w:rsidRDefault="00B60988">
      <w:pPr>
        <w:rPr>
          <w:rFonts w:ascii="Times New Roman" w:eastAsia="Times New Roman" w:hAnsi="Times New Roman" w:cs="Times New Roman"/>
        </w:rPr>
      </w:pPr>
    </w:p>
    <w:p w:rsidR="00B60988" w:rsidRDefault="004A22C5">
      <w:pPr>
        <w:pStyle w:val="Heading2"/>
        <w:ind w:firstLine="720"/>
        <w:rPr>
          <w:rFonts w:ascii="Times New Roman" w:eastAsia="Times New Roman" w:hAnsi="Times New Roman" w:cs="Times New Roman"/>
          <w:b/>
        </w:rPr>
      </w:pPr>
      <w:r>
        <w:rPr>
          <w:rFonts w:ascii="Times New Roman" w:eastAsia="Times New Roman" w:hAnsi="Times New Roman" w:cs="Times New Roman"/>
          <w:b/>
        </w:rPr>
        <w:t>Functional model:</w:t>
      </w:r>
    </w:p>
    <w:p w:rsidR="00B60988" w:rsidRDefault="004A22C5">
      <w:pPr>
        <w:ind w:firstLine="720"/>
        <w:rPr>
          <w:rFonts w:ascii="Times New Roman" w:eastAsia="Times New Roman" w:hAnsi="Times New Roman" w:cs="Times New Roman"/>
          <w:b/>
          <w:sz w:val="28"/>
          <w:szCs w:val="28"/>
        </w:rPr>
      </w:pPr>
      <w:r>
        <w:rPr>
          <w:rFonts w:ascii="Times New Roman" w:eastAsia="Times New Roman" w:hAnsi="Times New Roman" w:cs="Times New Roman"/>
        </w:rPr>
        <w:t>Scenarios:</w:t>
      </w:r>
      <w:r>
        <w:rPr>
          <w:rFonts w:ascii="Times New Roman" w:eastAsia="Times New Roman" w:hAnsi="Times New Roman" w:cs="Times New Roman"/>
          <w:b/>
          <w:sz w:val="28"/>
          <w:szCs w:val="28"/>
        </w:rPr>
        <w:t>Scenarios:</w:t>
      </w:r>
    </w:p>
    <w:p w:rsidR="00B60988" w:rsidRDefault="004A22C5">
      <w:pPr>
        <w:spacing w:before="240" w:after="240"/>
        <w:rPr>
          <w:rFonts w:ascii="Times New Roman" w:eastAsia="Times New Roman" w:hAnsi="Times New Roman" w:cs="Times New Roman"/>
        </w:rPr>
      </w:pPr>
      <w:r>
        <w:rPr>
          <w:rFonts w:ascii="Times New Roman" w:eastAsia="Times New Roman" w:hAnsi="Times New Roman" w:cs="Times New Roman"/>
          <w:sz w:val="26"/>
          <w:szCs w:val="26"/>
        </w:rPr>
        <w:t>Functionality:</w:t>
      </w:r>
      <w:r>
        <w:rPr>
          <w:rFonts w:ascii="Times New Roman" w:eastAsia="Times New Roman" w:hAnsi="Times New Roman" w:cs="Times New Roman"/>
        </w:rPr>
        <w:t xml:space="preserve"> Customers can review the product they purchased from Amazon.</w:t>
      </w:r>
    </w:p>
    <w:p w:rsidR="00B60988" w:rsidRDefault="004A22C5">
      <w:pPr>
        <w:spacing w:before="240" w:after="240"/>
        <w:rPr>
          <w:rFonts w:ascii="Times New Roman" w:eastAsia="Times New Roman" w:hAnsi="Times New Roman" w:cs="Times New Roman"/>
          <w:u w:val="single"/>
        </w:rPr>
      </w:pPr>
      <w:r>
        <w:rPr>
          <w:rFonts w:ascii="Times New Roman" w:eastAsia="Times New Roman" w:hAnsi="Times New Roman" w:cs="Times New Roman"/>
          <w:sz w:val="26"/>
          <w:szCs w:val="26"/>
        </w:rPr>
        <w:t>Functionality name:</w:t>
      </w:r>
      <w:r>
        <w:rPr>
          <w:rFonts w:ascii="Times New Roman" w:eastAsia="Times New Roman" w:hAnsi="Times New Roman" w:cs="Times New Roman"/>
        </w:rPr>
        <w:t xml:space="preserve"> </w:t>
      </w:r>
      <w:r>
        <w:rPr>
          <w:rFonts w:ascii="Times New Roman" w:eastAsia="Times New Roman" w:hAnsi="Times New Roman" w:cs="Times New Roman"/>
          <w:u w:val="single"/>
        </w:rPr>
        <w:t>ReviewProduct</w:t>
      </w:r>
    </w:p>
    <w:p w:rsidR="00B60988" w:rsidRDefault="004A22C5">
      <w:pPr>
        <w:spacing w:before="240" w:after="240"/>
        <w:rPr>
          <w:rFonts w:ascii="Times New Roman" w:eastAsia="Times New Roman" w:hAnsi="Times New Roman" w:cs="Times New Roman"/>
          <w:b/>
          <w:sz w:val="28"/>
          <w:szCs w:val="28"/>
        </w:rPr>
      </w:pPr>
      <w:r>
        <w:rPr>
          <w:rFonts w:ascii="Times New Roman" w:eastAsia="Times New Roman" w:hAnsi="Times New Roman" w:cs="Times New Roman"/>
          <w:sz w:val="26"/>
          <w:szCs w:val="26"/>
        </w:rPr>
        <w:t>Example 1:</w:t>
      </w:r>
      <w:r>
        <w:rPr>
          <w:rFonts w:ascii="Times New Roman" w:eastAsia="Times New Roman" w:hAnsi="Times New Roman" w:cs="Times New Roman"/>
        </w:rPr>
        <w:t xml:space="preserve"> Vidya is able to review the product iPhone 7 she purchased on Amazon. </w:t>
      </w:r>
    </w:p>
    <w:tbl>
      <w:tblPr>
        <w:tblStyle w:val="af6"/>
        <w:tblW w:w="8880" w:type="dxa"/>
        <w:tblBorders>
          <w:top w:val="nil"/>
          <w:left w:val="nil"/>
          <w:bottom w:val="nil"/>
          <w:right w:val="nil"/>
          <w:insideH w:val="nil"/>
          <w:insideV w:val="nil"/>
        </w:tblBorders>
        <w:tblLayout w:type="fixed"/>
        <w:tblLook w:val="0600" w:firstRow="0" w:lastRow="0" w:firstColumn="0" w:lastColumn="0" w:noHBand="1" w:noVBand="1"/>
      </w:tblPr>
      <w:tblGrid>
        <w:gridCol w:w="4365"/>
        <w:gridCol w:w="4515"/>
      </w:tblGrid>
      <w:tr w:rsidR="00B60988">
        <w:trPr>
          <w:trHeight w:val="770"/>
        </w:trPr>
        <w:tc>
          <w:tcPr>
            <w:tcW w:w="4365" w:type="dxa"/>
            <w:tcBorders>
              <w:top w:val="single" w:sz="12" w:space="0" w:color="000000"/>
              <w:left w:val="nil"/>
              <w:bottom w:val="single" w:sz="8" w:space="0" w:color="7F7F7F"/>
              <w:right w:val="nil"/>
            </w:tcBorders>
            <w:tcMar>
              <w:top w:w="100" w:type="dxa"/>
              <w:left w:w="100" w:type="dxa"/>
              <w:bottom w:w="100" w:type="dxa"/>
              <w:right w:w="100" w:type="dxa"/>
            </w:tcMar>
          </w:tcPr>
          <w:p w:rsidR="00B60988" w:rsidRDefault="004A22C5">
            <w:pPr>
              <w:spacing w:before="240" w:after="240"/>
              <w:rPr>
                <w:rFonts w:ascii="Times New Roman" w:eastAsia="Times New Roman" w:hAnsi="Times New Roman" w:cs="Times New Roman"/>
              </w:rPr>
            </w:pPr>
            <w:r>
              <w:rPr>
                <w:rFonts w:ascii="Times New Roman" w:eastAsia="Times New Roman" w:hAnsi="Times New Roman" w:cs="Times New Roman"/>
              </w:rPr>
              <w:t>Scenario name</w:t>
            </w:r>
          </w:p>
        </w:tc>
        <w:tc>
          <w:tcPr>
            <w:tcW w:w="4515" w:type="dxa"/>
            <w:tcBorders>
              <w:top w:val="single" w:sz="12" w:space="0" w:color="000000"/>
              <w:left w:val="nil"/>
              <w:bottom w:val="single" w:sz="8" w:space="0" w:color="7F7F7F"/>
              <w:right w:val="nil"/>
            </w:tcBorders>
            <w:tcMar>
              <w:top w:w="100" w:type="dxa"/>
              <w:left w:w="100" w:type="dxa"/>
              <w:bottom w:w="100" w:type="dxa"/>
              <w:right w:w="100" w:type="dxa"/>
            </w:tcMar>
          </w:tcPr>
          <w:p w:rsidR="00B60988" w:rsidRDefault="004A22C5">
            <w:pPr>
              <w:spacing w:before="240" w:line="276" w:lineRule="auto"/>
              <w:rPr>
                <w:rFonts w:ascii="Times New Roman" w:eastAsia="Times New Roman" w:hAnsi="Times New Roman" w:cs="Times New Roman"/>
                <w:u w:val="single"/>
              </w:rPr>
            </w:pPr>
            <w:r>
              <w:rPr>
                <w:rFonts w:ascii="Times New Roman" w:eastAsia="Times New Roman" w:hAnsi="Times New Roman" w:cs="Times New Roman"/>
                <w:u w:val="single"/>
              </w:rPr>
              <w:t>SuccessfulReview:ReviewProduct</w:t>
            </w:r>
          </w:p>
        </w:tc>
      </w:tr>
      <w:tr w:rsidR="00B60988">
        <w:trPr>
          <w:trHeight w:val="1010"/>
        </w:trPr>
        <w:tc>
          <w:tcPr>
            <w:tcW w:w="4365" w:type="dxa"/>
            <w:tcBorders>
              <w:top w:val="nil"/>
              <w:left w:val="nil"/>
              <w:bottom w:val="single" w:sz="8" w:space="0" w:color="7F7F7F"/>
              <w:right w:val="nil"/>
            </w:tcBorders>
            <w:tcMar>
              <w:top w:w="100" w:type="dxa"/>
              <w:left w:w="100" w:type="dxa"/>
              <w:bottom w:w="100" w:type="dxa"/>
              <w:right w:w="100" w:type="dxa"/>
            </w:tcMar>
          </w:tcPr>
          <w:p w:rsidR="00B60988" w:rsidRDefault="004A22C5">
            <w:pPr>
              <w:spacing w:before="240" w:after="240"/>
              <w:rPr>
                <w:rFonts w:ascii="Times New Roman" w:eastAsia="Times New Roman" w:hAnsi="Times New Roman" w:cs="Times New Roman"/>
              </w:rPr>
            </w:pPr>
            <w:r>
              <w:rPr>
                <w:rFonts w:ascii="Times New Roman" w:eastAsia="Times New Roman" w:hAnsi="Times New Roman" w:cs="Times New Roman"/>
              </w:rPr>
              <w:t>Participating Actor instances</w:t>
            </w:r>
          </w:p>
        </w:tc>
        <w:tc>
          <w:tcPr>
            <w:tcW w:w="4515" w:type="dxa"/>
            <w:tcBorders>
              <w:top w:val="nil"/>
              <w:left w:val="nil"/>
              <w:bottom w:val="single" w:sz="8" w:space="0" w:color="7F7F7F"/>
              <w:right w:val="nil"/>
            </w:tcBorders>
            <w:tcMar>
              <w:top w:w="100" w:type="dxa"/>
              <w:left w:w="100" w:type="dxa"/>
              <w:bottom w:w="100" w:type="dxa"/>
              <w:right w:w="100" w:type="dxa"/>
            </w:tcMar>
          </w:tcPr>
          <w:p w:rsidR="00B60988" w:rsidRDefault="004A22C5">
            <w:pPr>
              <w:spacing w:before="240" w:after="240"/>
              <w:rPr>
                <w:rFonts w:ascii="Times New Roman" w:eastAsia="Times New Roman" w:hAnsi="Times New Roman" w:cs="Times New Roman"/>
              </w:rPr>
            </w:pPr>
            <w:r>
              <w:rPr>
                <w:rFonts w:ascii="Times New Roman" w:eastAsia="Times New Roman" w:hAnsi="Times New Roman" w:cs="Times New Roman"/>
                <w:u w:val="single"/>
              </w:rPr>
              <w:t>Vidya:Customer</w:t>
            </w:r>
          </w:p>
        </w:tc>
      </w:tr>
      <w:tr w:rsidR="00B60988">
        <w:trPr>
          <w:trHeight w:val="2615"/>
        </w:trPr>
        <w:tc>
          <w:tcPr>
            <w:tcW w:w="4365" w:type="dxa"/>
            <w:tcBorders>
              <w:top w:val="nil"/>
              <w:left w:val="nil"/>
              <w:bottom w:val="single" w:sz="12" w:space="0" w:color="000000"/>
              <w:right w:val="nil"/>
            </w:tcBorders>
            <w:tcMar>
              <w:top w:w="100" w:type="dxa"/>
              <w:left w:w="100" w:type="dxa"/>
              <w:bottom w:w="100" w:type="dxa"/>
              <w:right w:w="100" w:type="dxa"/>
            </w:tcMar>
          </w:tcPr>
          <w:p w:rsidR="00B60988" w:rsidRDefault="004A22C5">
            <w:pPr>
              <w:spacing w:before="240" w:after="240"/>
              <w:rPr>
                <w:rFonts w:ascii="Times New Roman" w:eastAsia="Times New Roman" w:hAnsi="Times New Roman" w:cs="Times New Roman"/>
              </w:rPr>
            </w:pPr>
            <w:r>
              <w:rPr>
                <w:rFonts w:ascii="Times New Roman" w:eastAsia="Times New Roman" w:hAnsi="Times New Roman" w:cs="Times New Roman"/>
              </w:rPr>
              <w:t>Flow of Events</w:t>
            </w:r>
          </w:p>
        </w:tc>
        <w:tc>
          <w:tcPr>
            <w:tcW w:w="4515" w:type="dxa"/>
            <w:tcBorders>
              <w:top w:val="nil"/>
              <w:left w:val="nil"/>
              <w:bottom w:val="single" w:sz="12" w:space="0" w:color="000000"/>
              <w:right w:val="nil"/>
            </w:tcBorders>
            <w:tcMar>
              <w:top w:w="100" w:type="dxa"/>
              <w:left w:w="100" w:type="dxa"/>
              <w:bottom w:w="100" w:type="dxa"/>
              <w:right w:w="100" w:type="dxa"/>
            </w:tcMar>
          </w:tcPr>
          <w:p w:rsidR="00B60988" w:rsidRDefault="004A22C5">
            <w:pPr>
              <w:numPr>
                <w:ilvl w:val="0"/>
                <w:numId w:val="10"/>
              </w:numPr>
              <w:spacing w:before="240"/>
              <w:rPr>
                <w:rFonts w:ascii="Times New Roman" w:eastAsia="Times New Roman" w:hAnsi="Times New Roman" w:cs="Times New Roman"/>
              </w:rPr>
            </w:pPr>
            <w:r>
              <w:rPr>
                <w:rFonts w:ascii="Times New Roman" w:eastAsia="Times New Roman" w:hAnsi="Times New Roman" w:cs="Times New Roman"/>
              </w:rPr>
              <w:t>Vidya clicks on the review button to review the iPhone 7.</w:t>
            </w:r>
          </w:p>
          <w:p w:rsidR="00B60988" w:rsidRDefault="004A22C5">
            <w:pPr>
              <w:numPr>
                <w:ilvl w:val="0"/>
                <w:numId w:val="10"/>
              </w:numPr>
              <w:spacing w:after="240"/>
              <w:rPr>
                <w:rFonts w:ascii="Times New Roman" w:eastAsia="Times New Roman" w:hAnsi="Times New Roman" w:cs="Times New Roman"/>
              </w:rPr>
            </w:pPr>
            <w:r>
              <w:rPr>
                <w:rFonts w:ascii="Times New Roman" w:eastAsia="Times New Roman" w:hAnsi="Times New Roman" w:cs="Times New Roman"/>
              </w:rPr>
              <w:t xml:space="preserve">Then she reviews the iPhone 7 with a rating of 4 stars. </w:t>
            </w:r>
          </w:p>
        </w:tc>
      </w:tr>
    </w:tbl>
    <w:p w:rsidR="00B60988" w:rsidRDefault="00B60988">
      <w:pPr>
        <w:rPr>
          <w:rFonts w:ascii="Times New Roman" w:eastAsia="Times New Roman" w:hAnsi="Times New Roman" w:cs="Times New Roman"/>
          <w:sz w:val="26"/>
          <w:szCs w:val="26"/>
        </w:rPr>
      </w:pPr>
    </w:p>
    <w:p w:rsidR="00B60988" w:rsidRDefault="00B60988">
      <w:pPr>
        <w:rPr>
          <w:rFonts w:ascii="Times New Roman" w:eastAsia="Times New Roman" w:hAnsi="Times New Roman" w:cs="Times New Roman"/>
          <w:sz w:val="26"/>
          <w:szCs w:val="26"/>
        </w:rPr>
      </w:pPr>
    </w:p>
    <w:p w:rsidR="00B60988" w:rsidRDefault="00B60988">
      <w:pPr>
        <w:rPr>
          <w:rFonts w:ascii="Times New Roman" w:eastAsia="Times New Roman" w:hAnsi="Times New Roman" w:cs="Times New Roman"/>
          <w:sz w:val="26"/>
          <w:szCs w:val="26"/>
        </w:rPr>
      </w:pPr>
    </w:p>
    <w:p w:rsidR="00B60988" w:rsidRDefault="00B60988">
      <w:pPr>
        <w:rPr>
          <w:rFonts w:ascii="Times New Roman" w:eastAsia="Times New Roman" w:hAnsi="Times New Roman" w:cs="Times New Roman"/>
          <w:sz w:val="26"/>
          <w:szCs w:val="26"/>
        </w:rPr>
      </w:pPr>
    </w:p>
    <w:p w:rsidR="00B60988" w:rsidRDefault="004A22C5">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Initial use cases: </w:t>
      </w:r>
    </w:p>
    <w:p w:rsidR="00B60988" w:rsidRDefault="00B60988">
      <w:pPr>
        <w:rPr>
          <w:rFonts w:ascii="Times New Roman" w:eastAsia="Times New Roman" w:hAnsi="Times New Roman" w:cs="Times New Roman"/>
          <w:b/>
          <w:sz w:val="28"/>
          <w:szCs w:val="28"/>
        </w:rPr>
      </w:pPr>
    </w:p>
    <w:tbl>
      <w:tblPr>
        <w:tblStyle w:val="af7"/>
        <w:tblW w:w="8880" w:type="dxa"/>
        <w:tblBorders>
          <w:top w:val="nil"/>
          <w:left w:val="nil"/>
          <w:bottom w:val="nil"/>
          <w:right w:val="nil"/>
          <w:insideH w:val="nil"/>
          <w:insideV w:val="nil"/>
        </w:tblBorders>
        <w:tblLayout w:type="fixed"/>
        <w:tblLook w:val="0600" w:firstRow="0" w:lastRow="0" w:firstColumn="0" w:lastColumn="0" w:noHBand="1" w:noVBand="1"/>
      </w:tblPr>
      <w:tblGrid>
        <w:gridCol w:w="4425"/>
        <w:gridCol w:w="4455"/>
      </w:tblGrid>
      <w:tr w:rsidR="00B60988">
        <w:trPr>
          <w:trHeight w:val="485"/>
        </w:trPr>
        <w:tc>
          <w:tcPr>
            <w:tcW w:w="4425" w:type="dxa"/>
            <w:tcBorders>
              <w:top w:val="single" w:sz="12" w:space="0" w:color="000000"/>
              <w:left w:val="nil"/>
              <w:bottom w:val="single" w:sz="8" w:space="0" w:color="7F7F7F"/>
              <w:right w:val="nil"/>
            </w:tcBorders>
            <w:tcMar>
              <w:top w:w="100" w:type="dxa"/>
              <w:left w:w="100" w:type="dxa"/>
              <w:bottom w:w="100" w:type="dxa"/>
              <w:right w:w="100" w:type="dxa"/>
            </w:tcMar>
          </w:tcPr>
          <w:p w:rsidR="00B60988" w:rsidRDefault="004A22C5">
            <w:pPr>
              <w:spacing w:before="240" w:after="240"/>
              <w:rPr>
                <w:rFonts w:ascii="Times New Roman" w:eastAsia="Times New Roman" w:hAnsi="Times New Roman" w:cs="Times New Roman"/>
              </w:rPr>
            </w:pPr>
            <w:r>
              <w:rPr>
                <w:rFonts w:ascii="Times New Roman" w:eastAsia="Times New Roman" w:hAnsi="Times New Roman" w:cs="Times New Roman"/>
              </w:rPr>
              <w:t>Use case name</w:t>
            </w:r>
          </w:p>
        </w:tc>
        <w:tc>
          <w:tcPr>
            <w:tcW w:w="4455" w:type="dxa"/>
            <w:tcBorders>
              <w:top w:val="single" w:sz="12" w:space="0" w:color="000000"/>
              <w:left w:val="nil"/>
              <w:bottom w:val="single" w:sz="8" w:space="0" w:color="7F7F7F"/>
              <w:right w:val="nil"/>
            </w:tcBorders>
            <w:tcMar>
              <w:top w:w="100" w:type="dxa"/>
              <w:left w:w="100" w:type="dxa"/>
              <w:bottom w:w="100" w:type="dxa"/>
              <w:right w:w="100" w:type="dxa"/>
            </w:tcMar>
          </w:tcPr>
          <w:p w:rsidR="00B60988" w:rsidRDefault="004A22C5">
            <w:pPr>
              <w:spacing w:before="240" w:after="240"/>
              <w:rPr>
                <w:rFonts w:ascii="Times New Roman" w:eastAsia="Times New Roman" w:hAnsi="Times New Roman" w:cs="Times New Roman"/>
              </w:rPr>
            </w:pPr>
            <w:r>
              <w:rPr>
                <w:rFonts w:ascii="Times New Roman" w:eastAsia="Times New Roman" w:hAnsi="Times New Roman" w:cs="Times New Roman"/>
              </w:rPr>
              <w:t>ReviewProduct</w:t>
            </w:r>
          </w:p>
        </w:tc>
      </w:tr>
      <w:tr w:rsidR="00B60988">
        <w:trPr>
          <w:trHeight w:val="485"/>
        </w:trPr>
        <w:tc>
          <w:tcPr>
            <w:tcW w:w="4425" w:type="dxa"/>
            <w:tcBorders>
              <w:top w:val="nil"/>
              <w:left w:val="nil"/>
              <w:bottom w:val="single" w:sz="8" w:space="0" w:color="7F7F7F"/>
              <w:right w:val="nil"/>
            </w:tcBorders>
            <w:tcMar>
              <w:top w:w="100" w:type="dxa"/>
              <w:left w:w="100" w:type="dxa"/>
              <w:bottom w:w="100" w:type="dxa"/>
              <w:right w:w="100" w:type="dxa"/>
            </w:tcMar>
          </w:tcPr>
          <w:p w:rsidR="00B60988" w:rsidRDefault="004A22C5">
            <w:pPr>
              <w:spacing w:before="240" w:after="240"/>
              <w:rPr>
                <w:rFonts w:ascii="Times New Roman" w:eastAsia="Times New Roman" w:hAnsi="Times New Roman" w:cs="Times New Roman"/>
              </w:rPr>
            </w:pPr>
            <w:r>
              <w:rPr>
                <w:rFonts w:ascii="Times New Roman" w:eastAsia="Times New Roman" w:hAnsi="Times New Roman" w:cs="Times New Roman"/>
              </w:rPr>
              <w:t>Participating Actor</w:t>
            </w:r>
          </w:p>
        </w:tc>
        <w:tc>
          <w:tcPr>
            <w:tcW w:w="4455" w:type="dxa"/>
            <w:tcBorders>
              <w:top w:val="nil"/>
              <w:left w:val="nil"/>
              <w:bottom w:val="single" w:sz="8" w:space="0" w:color="7F7F7F"/>
              <w:right w:val="nil"/>
            </w:tcBorders>
            <w:tcMar>
              <w:top w:w="100" w:type="dxa"/>
              <w:left w:w="100" w:type="dxa"/>
              <w:bottom w:w="100" w:type="dxa"/>
              <w:right w:w="100" w:type="dxa"/>
            </w:tcMar>
          </w:tcPr>
          <w:p w:rsidR="00B60988" w:rsidRDefault="004A22C5">
            <w:pPr>
              <w:spacing w:before="240" w:after="240"/>
              <w:rPr>
                <w:rFonts w:ascii="Times New Roman" w:eastAsia="Times New Roman" w:hAnsi="Times New Roman" w:cs="Times New Roman"/>
              </w:rPr>
            </w:pPr>
            <w:r>
              <w:rPr>
                <w:rFonts w:ascii="Times New Roman" w:eastAsia="Times New Roman" w:hAnsi="Times New Roman" w:cs="Times New Roman"/>
              </w:rPr>
              <w:t>Initiated by Customer</w:t>
            </w:r>
          </w:p>
        </w:tc>
      </w:tr>
      <w:tr w:rsidR="00B60988">
        <w:trPr>
          <w:trHeight w:val="2870"/>
        </w:trPr>
        <w:tc>
          <w:tcPr>
            <w:tcW w:w="4425" w:type="dxa"/>
            <w:tcBorders>
              <w:top w:val="nil"/>
              <w:left w:val="nil"/>
              <w:bottom w:val="nil"/>
              <w:right w:val="nil"/>
            </w:tcBorders>
            <w:tcMar>
              <w:top w:w="100" w:type="dxa"/>
              <w:left w:w="100" w:type="dxa"/>
              <w:bottom w:w="100" w:type="dxa"/>
              <w:right w:w="100" w:type="dxa"/>
            </w:tcMar>
          </w:tcPr>
          <w:p w:rsidR="00B60988" w:rsidRDefault="004A22C5">
            <w:pPr>
              <w:spacing w:before="240" w:after="240"/>
              <w:rPr>
                <w:rFonts w:ascii="Times New Roman" w:eastAsia="Times New Roman" w:hAnsi="Times New Roman" w:cs="Times New Roman"/>
              </w:rPr>
            </w:pPr>
            <w:r>
              <w:rPr>
                <w:rFonts w:ascii="Times New Roman" w:eastAsia="Times New Roman" w:hAnsi="Times New Roman" w:cs="Times New Roman"/>
              </w:rPr>
              <w:lastRenderedPageBreak/>
              <w:t>Flow of Events</w:t>
            </w:r>
          </w:p>
        </w:tc>
        <w:tc>
          <w:tcPr>
            <w:tcW w:w="4455" w:type="dxa"/>
            <w:tcBorders>
              <w:top w:val="nil"/>
              <w:left w:val="nil"/>
              <w:bottom w:val="nil"/>
              <w:right w:val="nil"/>
            </w:tcBorders>
            <w:tcMar>
              <w:top w:w="100" w:type="dxa"/>
              <w:left w:w="100" w:type="dxa"/>
              <w:bottom w:w="100" w:type="dxa"/>
              <w:right w:w="100" w:type="dxa"/>
            </w:tcMar>
          </w:tcPr>
          <w:p w:rsidR="00B60988" w:rsidRDefault="004A22C5">
            <w:pPr>
              <w:numPr>
                <w:ilvl w:val="0"/>
                <w:numId w:val="4"/>
              </w:numPr>
              <w:spacing w:before="240"/>
              <w:rPr>
                <w:rFonts w:ascii="Times New Roman" w:eastAsia="Times New Roman" w:hAnsi="Times New Roman" w:cs="Times New Roman"/>
              </w:rPr>
            </w:pPr>
            <w:r>
              <w:rPr>
                <w:rFonts w:ascii="Times New Roman" w:eastAsia="Times New Roman" w:hAnsi="Times New Roman" w:cs="Times New Roman"/>
              </w:rPr>
              <w:t>Customer clicks on the review button of the product to review.</w:t>
            </w:r>
          </w:p>
          <w:p w:rsidR="00B60988" w:rsidRDefault="004A22C5">
            <w:pPr>
              <w:numPr>
                <w:ilvl w:val="0"/>
                <w:numId w:val="4"/>
              </w:numPr>
              <w:rPr>
                <w:rFonts w:ascii="Times New Roman" w:eastAsia="Times New Roman" w:hAnsi="Times New Roman" w:cs="Times New Roman"/>
              </w:rPr>
            </w:pPr>
            <w:r>
              <w:rPr>
                <w:rFonts w:ascii="Times New Roman" w:eastAsia="Times New Roman" w:hAnsi="Times New Roman" w:cs="Times New Roman"/>
              </w:rPr>
              <w:t xml:space="preserve">Then the customer reviews the product with a rating from 1 to 5. </w:t>
            </w:r>
          </w:p>
          <w:p w:rsidR="00B60988" w:rsidRDefault="004A22C5">
            <w:pPr>
              <w:numPr>
                <w:ilvl w:val="0"/>
                <w:numId w:val="4"/>
              </w:numPr>
              <w:spacing w:after="240"/>
              <w:rPr>
                <w:rFonts w:ascii="Times New Roman" w:eastAsia="Times New Roman" w:hAnsi="Times New Roman" w:cs="Times New Roman"/>
              </w:rPr>
            </w:pPr>
            <w:r>
              <w:rPr>
                <w:rFonts w:ascii="Times New Roman" w:eastAsia="Times New Roman" w:hAnsi="Times New Roman" w:cs="Times New Roman"/>
              </w:rPr>
              <w:t>Finally the customer submits the review.</w:t>
            </w:r>
          </w:p>
          <w:p w:rsidR="00B60988" w:rsidRDefault="00B60988">
            <w:pPr>
              <w:spacing w:before="240" w:after="240"/>
              <w:rPr>
                <w:rFonts w:ascii="Times New Roman" w:eastAsia="Times New Roman" w:hAnsi="Times New Roman" w:cs="Times New Roman"/>
              </w:rPr>
            </w:pPr>
          </w:p>
        </w:tc>
      </w:tr>
      <w:tr w:rsidR="00B60988">
        <w:trPr>
          <w:trHeight w:val="485"/>
        </w:trPr>
        <w:tc>
          <w:tcPr>
            <w:tcW w:w="4425" w:type="dxa"/>
            <w:tcBorders>
              <w:top w:val="single" w:sz="8" w:space="0" w:color="7F7F7F"/>
              <w:left w:val="nil"/>
              <w:bottom w:val="single" w:sz="8" w:space="0" w:color="7F7F7F"/>
              <w:right w:val="nil"/>
            </w:tcBorders>
            <w:tcMar>
              <w:top w:w="100" w:type="dxa"/>
              <w:left w:w="100" w:type="dxa"/>
              <w:bottom w:w="100" w:type="dxa"/>
              <w:right w:w="100" w:type="dxa"/>
            </w:tcMar>
          </w:tcPr>
          <w:p w:rsidR="00B60988" w:rsidRDefault="004A22C5">
            <w:pPr>
              <w:spacing w:before="240" w:after="240"/>
              <w:rPr>
                <w:rFonts w:ascii="Times New Roman" w:eastAsia="Times New Roman" w:hAnsi="Times New Roman" w:cs="Times New Roman"/>
              </w:rPr>
            </w:pPr>
            <w:r>
              <w:rPr>
                <w:rFonts w:ascii="Times New Roman" w:eastAsia="Times New Roman" w:hAnsi="Times New Roman" w:cs="Times New Roman"/>
              </w:rPr>
              <w:t>Entry conditions</w:t>
            </w:r>
          </w:p>
        </w:tc>
        <w:tc>
          <w:tcPr>
            <w:tcW w:w="4455" w:type="dxa"/>
            <w:tcBorders>
              <w:top w:val="single" w:sz="8" w:space="0" w:color="7F7F7F"/>
              <w:left w:val="nil"/>
              <w:bottom w:val="single" w:sz="8" w:space="0" w:color="7F7F7F"/>
              <w:right w:val="nil"/>
            </w:tcBorders>
            <w:tcMar>
              <w:top w:w="100" w:type="dxa"/>
              <w:left w:w="100" w:type="dxa"/>
              <w:bottom w:w="100" w:type="dxa"/>
              <w:right w:w="100" w:type="dxa"/>
            </w:tcMar>
          </w:tcPr>
          <w:p w:rsidR="00B60988" w:rsidRDefault="004A22C5">
            <w:pPr>
              <w:spacing w:before="240" w:after="240"/>
              <w:rPr>
                <w:rFonts w:ascii="Times New Roman" w:eastAsia="Times New Roman" w:hAnsi="Times New Roman" w:cs="Times New Roman"/>
              </w:rPr>
            </w:pPr>
            <w:r>
              <w:rPr>
                <w:rFonts w:ascii="Times New Roman" w:eastAsia="Times New Roman" w:hAnsi="Times New Roman" w:cs="Times New Roman"/>
              </w:rPr>
              <w:t>Amazon my orders web page has been loaded.</w:t>
            </w:r>
          </w:p>
        </w:tc>
      </w:tr>
      <w:tr w:rsidR="00B60988">
        <w:trPr>
          <w:trHeight w:val="770"/>
        </w:trPr>
        <w:tc>
          <w:tcPr>
            <w:tcW w:w="4425" w:type="dxa"/>
            <w:tcBorders>
              <w:top w:val="nil"/>
              <w:left w:val="nil"/>
              <w:bottom w:val="nil"/>
              <w:right w:val="nil"/>
            </w:tcBorders>
            <w:tcMar>
              <w:top w:w="100" w:type="dxa"/>
              <w:left w:w="100" w:type="dxa"/>
              <w:bottom w:w="100" w:type="dxa"/>
              <w:right w:w="100" w:type="dxa"/>
            </w:tcMar>
          </w:tcPr>
          <w:p w:rsidR="00B60988" w:rsidRDefault="004A22C5">
            <w:pPr>
              <w:spacing w:before="240" w:after="240"/>
              <w:rPr>
                <w:rFonts w:ascii="Times New Roman" w:eastAsia="Times New Roman" w:hAnsi="Times New Roman" w:cs="Times New Roman"/>
              </w:rPr>
            </w:pPr>
            <w:r>
              <w:rPr>
                <w:rFonts w:ascii="Times New Roman" w:eastAsia="Times New Roman" w:hAnsi="Times New Roman" w:cs="Times New Roman"/>
              </w:rPr>
              <w:t>Exit conditions</w:t>
            </w:r>
          </w:p>
        </w:tc>
        <w:tc>
          <w:tcPr>
            <w:tcW w:w="4455" w:type="dxa"/>
            <w:tcBorders>
              <w:top w:val="nil"/>
              <w:left w:val="nil"/>
              <w:bottom w:val="nil"/>
              <w:right w:val="nil"/>
            </w:tcBorders>
            <w:tcMar>
              <w:top w:w="100" w:type="dxa"/>
              <w:left w:w="100" w:type="dxa"/>
              <w:bottom w:w="100" w:type="dxa"/>
              <w:right w:w="100" w:type="dxa"/>
            </w:tcMar>
          </w:tcPr>
          <w:p w:rsidR="00B60988" w:rsidRDefault="004A22C5">
            <w:pPr>
              <w:spacing w:before="240" w:after="240"/>
              <w:rPr>
                <w:rFonts w:ascii="Times New Roman" w:eastAsia="Times New Roman" w:hAnsi="Times New Roman" w:cs="Times New Roman"/>
              </w:rPr>
            </w:pPr>
            <w:r>
              <w:rPr>
                <w:rFonts w:ascii="Times New Roman" w:eastAsia="Times New Roman" w:hAnsi="Times New Roman" w:cs="Times New Roman"/>
              </w:rPr>
              <w:t>Customer submitted the review to Amazon</w:t>
            </w:r>
          </w:p>
        </w:tc>
      </w:tr>
      <w:tr w:rsidR="00B60988">
        <w:trPr>
          <w:trHeight w:val="770"/>
        </w:trPr>
        <w:tc>
          <w:tcPr>
            <w:tcW w:w="4425" w:type="dxa"/>
            <w:tcBorders>
              <w:top w:val="single" w:sz="8" w:space="0" w:color="7F7F7F"/>
              <w:left w:val="nil"/>
              <w:bottom w:val="single" w:sz="12" w:space="0" w:color="000000"/>
              <w:right w:val="nil"/>
            </w:tcBorders>
            <w:tcMar>
              <w:top w:w="100" w:type="dxa"/>
              <w:left w:w="100" w:type="dxa"/>
              <w:bottom w:w="100" w:type="dxa"/>
              <w:right w:w="100" w:type="dxa"/>
            </w:tcMar>
          </w:tcPr>
          <w:p w:rsidR="00B60988" w:rsidRDefault="004A22C5">
            <w:pPr>
              <w:spacing w:before="240" w:after="240"/>
              <w:rPr>
                <w:rFonts w:ascii="Times New Roman" w:eastAsia="Times New Roman" w:hAnsi="Times New Roman" w:cs="Times New Roman"/>
              </w:rPr>
            </w:pPr>
            <w:r>
              <w:rPr>
                <w:rFonts w:ascii="Times New Roman" w:eastAsia="Times New Roman" w:hAnsi="Times New Roman" w:cs="Times New Roman"/>
              </w:rPr>
              <w:t>Quality Requirements</w:t>
            </w:r>
          </w:p>
        </w:tc>
        <w:tc>
          <w:tcPr>
            <w:tcW w:w="4455" w:type="dxa"/>
            <w:tcBorders>
              <w:top w:val="single" w:sz="8" w:space="0" w:color="7F7F7F"/>
              <w:left w:val="nil"/>
              <w:bottom w:val="single" w:sz="12" w:space="0" w:color="000000"/>
              <w:right w:val="nil"/>
            </w:tcBorders>
            <w:tcMar>
              <w:top w:w="100" w:type="dxa"/>
              <w:left w:w="100" w:type="dxa"/>
              <w:bottom w:w="100" w:type="dxa"/>
              <w:right w:w="100" w:type="dxa"/>
            </w:tcMar>
          </w:tcPr>
          <w:p w:rsidR="00B60988" w:rsidRDefault="004A22C5">
            <w:pPr>
              <w:spacing w:before="240" w:after="240"/>
              <w:rPr>
                <w:rFonts w:ascii="Times New Roman" w:eastAsia="Times New Roman" w:hAnsi="Times New Roman" w:cs="Times New Roman"/>
              </w:rPr>
            </w:pPr>
            <w:r>
              <w:rPr>
                <w:rFonts w:ascii="Times New Roman" w:eastAsia="Times New Roman" w:hAnsi="Times New Roman" w:cs="Times New Roman"/>
              </w:rPr>
              <w:t>Submission should be processed in 2 seconds.</w:t>
            </w:r>
          </w:p>
        </w:tc>
      </w:tr>
    </w:tbl>
    <w:p w:rsidR="00B60988" w:rsidRDefault="00B60988">
      <w:pPr>
        <w:rPr>
          <w:rFonts w:ascii="Times New Roman" w:eastAsia="Times New Roman" w:hAnsi="Times New Roman" w:cs="Times New Roman"/>
          <w:b/>
          <w:sz w:val="28"/>
          <w:szCs w:val="28"/>
        </w:rPr>
      </w:pPr>
    </w:p>
    <w:p w:rsidR="00B60988" w:rsidRDefault="004A22C5">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The most refined final use cases:</w:t>
      </w:r>
    </w:p>
    <w:p w:rsidR="00B60988" w:rsidRDefault="00B60988">
      <w:pPr>
        <w:rPr>
          <w:rFonts w:ascii="Times New Roman" w:eastAsia="Times New Roman" w:hAnsi="Times New Roman" w:cs="Times New Roman"/>
        </w:rPr>
      </w:pPr>
    </w:p>
    <w:tbl>
      <w:tblPr>
        <w:tblStyle w:val="af8"/>
        <w:tblW w:w="8880" w:type="dxa"/>
        <w:tblBorders>
          <w:top w:val="nil"/>
          <w:left w:val="nil"/>
          <w:bottom w:val="nil"/>
          <w:right w:val="nil"/>
          <w:insideH w:val="nil"/>
          <w:insideV w:val="nil"/>
        </w:tblBorders>
        <w:tblLayout w:type="fixed"/>
        <w:tblLook w:val="0600" w:firstRow="0" w:lastRow="0" w:firstColumn="0" w:lastColumn="0" w:noHBand="1" w:noVBand="1"/>
      </w:tblPr>
      <w:tblGrid>
        <w:gridCol w:w="4335"/>
        <w:gridCol w:w="4545"/>
      </w:tblGrid>
      <w:tr w:rsidR="00B60988">
        <w:trPr>
          <w:trHeight w:val="485"/>
        </w:trPr>
        <w:tc>
          <w:tcPr>
            <w:tcW w:w="4335" w:type="dxa"/>
            <w:tcBorders>
              <w:top w:val="single" w:sz="12" w:space="0" w:color="000000"/>
              <w:left w:val="nil"/>
              <w:bottom w:val="single" w:sz="8" w:space="0" w:color="7F7F7F"/>
              <w:right w:val="nil"/>
            </w:tcBorders>
            <w:tcMar>
              <w:top w:w="100" w:type="dxa"/>
              <w:left w:w="100" w:type="dxa"/>
              <w:bottom w:w="100" w:type="dxa"/>
              <w:right w:w="100" w:type="dxa"/>
            </w:tcMar>
          </w:tcPr>
          <w:p w:rsidR="00B60988" w:rsidRDefault="004A22C5">
            <w:pPr>
              <w:spacing w:before="240" w:after="240"/>
              <w:rPr>
                <w:rFonts w:ascii="Times New Roman" w:eastAsia="Times New Roman" w:hAnsi="Times New Roman" w:cs="Times New Roman"/>
              </w:rPr>
            </w:pPr>
            <w:r>
              <w:rPr>
                <w:rFonts w:ascii="Times New Roman" w:eastAsia="Times New Roman" w:hAnsi="Times New Roman" w:cs="Times New Roman"/>
              </w:rPr>
              <w:t>Use case name</w:t>
            </w:r>
          </w:p>
        </w:tc>
        <w:tc>
          <w:tcPr>
            <w:tcW w:w="4545" w:type="dxa"/>
            <w:tcBorders>
              <w:top w:val="single" w:sz="12" w:space="0" w:color="000000"/>
              <w:left w:val="nil"/>
              <w:bottom w:val="single" w:sz="8" w:space="0" w:color="7F7F7F"/>
              <w:right w:val="nil"/>
            </w:tcBorders>
            <w:tcMar>
              <w:top w:w="100" w:type="dxa"/>
              <w:left w:w="100" w:type="dxa"/>
              <w:bottom w:w="100" w:type="dxa"/>
              <w:right w:w="100" w:type="dxa"/>
            </w:tcMar>
          </w:tcPr>
          <w:p w:rsidR="00B60988" w:rsidRDefault="004A22C5">
            <w:pPr>
              <w:spacing w:before="240" w:after="240"/>
              <w:rPr>
                <w:rFonts w:ascii="Times New Roman" w:eastAsia="Times New Roman" w:hAnsi="Times New Roman" w:cs="Times New Roman"/>
              </w:rPr>
            </w:pPr>
            <w:r>
              <w:rPr>
                <w:rFonts w:ascii="Times New Roman" w:eastAsia="Times New Roman" w:hAnsi="Times New Roman" w:cs="Times New Roman"/>
              </w:rPr>
              <w:t>ReviewProduct</w:t>
            </w:r>
          </w:p>
        </w:tc>
      </w:tr>
      <w:tr w:rsidR="00B60988">
        <w:trPr>
          <w:trHeight w:val="485"/>
        </w:trPr>
        <w:tc>
          <w:tcPr>
            <w:tcW w:w="4335" w:type="dxa"/>
            <w:tcBorders>
              <w:top w:val="nil"/>
              <w:left w:val="nil"/>
              <w:bottom w:val="single" w:sz="8" w:space="0" w:color="7F7F7F"/>
              <w:right w:val="nil"/>
            </w:tcBorders>
            <w:tcMar>
              <w:top w:w="100" w:type="dxa"/>
              <w:left w:w="100" w:type="dxa"/>
              <w:bottom w:w="100" w:type="dxa"/>
              <w:right w:w="100" w:type="dxa"/>
            </w:tcMar>
          </w:tcPr>
          <w:p w:rsidR="00B60988" w:rsidRDefault="004A22C5">
            <w:pPr>
              <w:spacing w:before="240" w:after="240"/>
              <w:rPr>
                <w:rFonts w:ascii="Times New Roman" w:eastAsia="Times New Roman" w:hAnsi="Times New Roman" w:cs="Times New Roman"/>
              </w:rPr>
            </w:pPr>
            <w:r>
              <w:rPr>
                <w:rFonts w:ascii="Times New Roman" w:eastAsia="Times New Roman" w:hAnsi="Times New Roman" w:cs="Times New Roman"/>
              </w:rPr>
              <w:t>Participating Actor</w:t>
            </w:r>
          </w:p>
        </w:tc>
        <w:tc>
          <w:tcPr>
            <w:tcW w:w="4545" w:type="dxa"/>
            <w:tcBorders>
              <w:top w:val="nil"/>
              <w:left w:val="nil"/>
              <w:bottom w:val="single" w:sz="8" w:space="0" w:color="7F7F7F"/>
              <w:right w:val="nil"/>
            </w:tcBorders>
            <w:tcMar>
              <w:top w:w="100" w:type="dxa"/>
              <w:left w:w="100" w:type="dxa"/>
              <w:bottom w:w="100" w:type="dxa"/>
              <w:right w:w="100" w:type="dxa"/>
            </w:tcMar>
          </w:tcPr>
          <w:p w:rsidR="00B60988" w:rsidRDefault="004A22C5">
            <w:pPr>
              <w:spacing w:before="240" w:after="240"/>
              <w:rPr>
                <w:rFonts w:ascii="Times New Roman" w:eastAsia="Times New Roman" w:hAnsi="Times New Roman" w:cs="Times New Roman"/>
              </w:rPr>
            </w:pPr>
            <w:r>
              <w:rPr>
                <w:rFonts w:ascii="Times New Roman" w:eastAsia="Times New Roman" w:hAnsi="Times New Roman" w:cs="Times New Roman"/>
              </w:rPr>
              <w:t>Initiated by Customer</w:t>
            </w:r>
          </w:p>
        </w:tc>
      </w:tr>
      <w:tr w:rsidR="00B60988">
        <w:trPr>
          <w:trHeight w:val="5510"/>
        </w:trPr>
        <w:tc>
          <w:tcPr>
            <w:tcW w:w="4335" w:type="dxa"/>
            <w:tcBorders>
              <w:top w:val="nil"/>
              <w:left w:val="nil"/>
              <w:bottom w:val="nil"/>
              <w:right w:val="nil"/>
            </w:tcBorders>
            <w:tcMar>
              <w:top w:w="100" w:type="dxa"/>
              <w:left w:w="100" w:type="dxa"/>
              <w:bottom w:w="100" w:type="dxa"/>
              <w:right w:w="100" w:type="dxa"/>
            </w:tcMar>
          </w:tcPr>
          <w:p w:rsidR="00B60988" w:rsidRDefault="004A22C5">
            <w:pPr>
              <w:spacing w:before="240" w:after="240"/>
              <w:rPr>
                <w:rFonts w:ascii="Times New Roman" w:eastAsia="Times New Roman" w:hAnsi="Times New Roman" w:cs="Times New Roman"/>
              </w:rPr>
            </w:pPr>
            <w:r>
              <w:rPr>
                <w:rFonts w:ascii="Times New Roman" w:eastAsia="Times New Roman" w:hAnsi="Times New Roman" w:cs="Times New Roman"/>
              </w:rPr>
              <w:lastRenderedPageBreak/>
              <w:t>Flow of Events</w:t>
            </w:r>
          </w:p>
        </w:tc>
        <w:tc>
          <w:tcPr>
            <w:tcW w:w="4545" w:type="dxa"/>
            <w:tcBorders>
              <w:top w:val="nil"/>
              <w:left w:val="nil"/>
              <w:bottom w:val="nil"/>
              <w:right w:val="nil"/>
            </w:tcBorders>
            <w:tcMar>
              <w:top w:w="100" w:type="dxa"/>
              <w:left w:w="100" w:type="dxa"/>
              <w:bottom w:w="100" w:type="dxa"/>
              <w:right w:w="100" w:type="dxa"/>
            </w:tcMar>
          </w:tcPr>
          <w:p w:rsidR="00B60988" w:rsidRDefault="004A22C5">
            <w:pPr>
              <w:numPr>
                <w:ilvl w:val="0"/>
                <w:numId w:val="13"/>
              </w:numPr>
              <w:spacing w:before="240"/>
              <w:rPr>
                <w:rFonts w:ascii="Times New Roman" w:eastAsia="Times New Roman" w:hAnsi="Times New Roman" w:cs="Times New Roman"/>
              </w:rPr>
            </w:pPr>
            <w:r>
              <w:rPr>
                <w:rFonts w:ascii="Times New Roman" w:eastAsia="Times New Roman" w:hAnsi="Times New Roman" w:cs="Times New Roman"/>
              </w:rPr>
              <w:t xml:space="preserve"> Customer clicks on the “Write a review” button.</w:t>
            </w:r>
          </w:p>
          <w:p w:rsidR="00B60988" w:rsidRDefault="004A22C5">
            <w:pPr>
              <w:numPr>
                <w:ilvl w:val="0"/>
                <w:numId w:val="13"/>
              </w:numPr>
              <w:rPr>
                <w:rFonts w:ascii="Times New Roman" w:eastAsia="Times New Roman" w:hAnsi="Times New Roman" w:cs="Times New Roman"/>
              </w:rPr>
            </w:pPr>
            <w:r>
              <w:rPr>
                <w:rFonts w:ascii="Times New Roman" w:eastAsia="Times New Roman" w:hAnsi="Times New Roman" w:cs="Times New Roman"/>
              </w:rPr>
              <w:t>The OrdersBO creates the control object ReviewProductControl.</w:t>
            </w:r>
          </w:p>
          <w:p w:rsidR="00B60988" w:rsidRDefault="004A22C5">
            <w:pPr>
              <w:numPr>
                <w:ilvl w:val="0"/>
                <w:numId w:val="13"/>
              </w:numPr>
              <w:rPr>
                <w:rFonts w:ascii="Times New Roman" w:eastAsia="Times New Roman" w:hAnsi="Times New Roman" w:cs="Times New Roman"/>
              </w:rPr>
            </w:pPr>
            <w:r>
              <w:rPr>
                <w:rFonts w:ascii="Times New Roman" w:eastAsia="Times New Roman" w:hAnsi="Times New Roman" w:cs="Times New Roman"/>
              </w:rPr>
              <w:t>The ReviewProductControl creates ReviewBO and takes the customer to write a review of the product.</w:t>
            </w:r>
          </w:p>
          <w:p w:rsidR="00B60988" w:rsidRDefault="004A22C5">
            <w:pPr>
              <w:numPr>
                <w:ilvl w:val="0"/>
                <w:numId w:val="13"/>
              </w:numPr>
              <w:rPr>
                <w:rFonts w:ascii="Times New Roman" w:eastAsia="Times New Roman" w:hAnsi="Times New Roman" w:cs="Times New Roman"/>
              </w:rPr>
            </w:pPr>
            <w:r>
              <w:rPr>
                <w:rFonts w:ascii="Times New Roman" w:eastAsia="Times New Roman" w:hAnsi="Times New Roman" w:cs="Times New Roman"/>
              </w:rPr>
              <w:t>Customers can select the rating they wish to give.</w:t>
            </w:r>
          </w:p>
          <w:p w:rsidR="00B60988" w:rsidRDefault="004A22C5">
            <w:pPr>
              <w:numPr>
                <w:ilvl w:val="0"/>
                <w:numId w:val="13"/>
              </w:numPr>
              <w:rPr>
                <w:rFonts w:ascii="Times New Roman" w:eastAsia="Times New Roman" w:hAnsi="Times New Roman" w:cs="Times New Roman"/>
              </w:rPr>
            </w:pPr>
            <w:r>
              <w:rPr>
                <w:rFonts w:ascii="Times New Roman" w:eastAsia="Times New Roman" w:hAnsi="Times New Roman" w:cs="Times New Roman"/>
              </w:rPr>
              <w:t>Then the customer can submit the review by clicking the “Submit” button on ReviewBO.</w:t>
            </w:r>
          </w:p>
          <w:p w:rsidR="00B60988" w:rsidRDefault="004A22C5">
            <w:pPr>
              <w:numPr>
                <w:ilvl w:val="0"/>
                <w:numId w:val="13"/>
              </w:numPr>
              <w:rPr>
                <w:rFonts w:ascii="Times New Roman" w:eastAsia="Times New Roman" w:hAnsi="Times New Roman" w:cs="Times New Roman"/>
              </w:rPr>
            </w:pPr>
            <w:r>
              <w:rPr>
                <w:rFonts w:ascii="Times New Roman" w:eastAsia="Times New Roman" w:hAnsi="Times New Roman" w:cs="Times New Roman"/>
              </w:rPr>
              <w:t>The ReviewProductControl creates Review</w:t>
            </w:r>
            <w:del w:id="23" w:author="Dr. Yongming Tang" w:date="2020-11-16T12:26:00Z">
              <w:r w:rsidDel="009C2569">
                <w:rPr>
                  <w:rFonts w:ascii="Times New Roman" w:eastAsia="Times New Roman" w:hAnsi="Times New Roman" w:cs="Times New Roman"/>
                </w:rPr>
                <w:delText>EO</w:delText>
              </w:r>
            </w:del>
            <w:r>
              <w:rPr>
                <w:rFonts w:ascii="Times New Roman" w:eastAsia="Times New Roman" w:hAnsi="Times New Roman" w:cs="Times New Roman"/>
              </w:rPr>
              <w:t xml:space="preserve"> and invokes submitReview() operation.</w:t>
            </w:r>
          </w:p>
          <w:p w:rsidR="00B60988" w:rsidRDefault="004A22C5">
            <w:pPr>
              <w:numPr>
                <w:ilvl w:val="0"/>
                <w:numId w:val="13"/>
              </w:numPr>
              <w:spacing w:after="240"/>
              <w:rPr>
                <w:rFonts w:ascii="Times New Roman" w:eastAsia="Times New Roman" w:hAnsi="Times New Roman" w:cs="Times New Roman"/>
              </w:rPr>
            </w:pPr>
            <w:r>
              <w:rPr>
                <w:rFonts w:ascii="Times New Roman" w:eastAsia="Times New Roman" w:hAnsi="Times New Roman" w:cs="Times New Roman"/>
              </w:rPr>
              <w:t xml:space="preserve">ReviewProductControl creates ResultWindow BO and displays “review submitted”.  </w:t>
            </w:r>
          </w:p>
        </w:tc>
      </w:tr>
      <w:tr w:rsidR="00B60988">
        <w:trPr>
          <w:trHeight w:val="485"/>
        </w:trPr>
        <w:tc>
          <w:tcPr>
            <w:tcW w:w="4335" w:type="dxa"/>
            <w:tcBorders>
              <w:top w:val="single" w:sz="8" w:space="0" w:color="7F7F7F"/>
              <w:left w:val="nil"/>
              <w:bottom w:val="single" w:sz="8" w:space="0" w:color="7F7F7F"/>
              <w:right w:val="nil"/>
            </w:tcBorders>
            <w:tcMar>
              <w:top w:w="100" w:type="dxa"/>
              <w:left w:w="100" w:type="dxa"/>
              <w:bottom w:w="100" w:type="dxa"/>
              <w:right w:w="100" w:type="dxa"/>
            </w:tcMar>
          </w:tcPr>
          <w:p w:rsidR="00B60988" w:rsidRDefault="004A22C5">
            <w:pPr>
              <w:spacing w:before="240" w:after="240"/>
              <w:rPr>
                <w:rFonts w:ascii="Times New Roman" w:eastAsia="Times New Roman" w:hAnsi="Times New Roman" w:cs="Times New Roman"/>
              </w:rPr>
            </w:pPr>
            <w:r>
              <w:rPr>
                <w:rFonts w:ascii="Times New Roman" w:eastAsia="Times New Roman" w:hAnsi="Times New Roman" w:cs="Times New Roman"/>
              </w:rPr>
              <w:t>Entry conditions</w:t>
            </w:r>
          </w:p>
        </w:tc>
        <w:tc>
          <w:tcPr>
            <w:tcW w:w="4545" w:type="dxa"/>
            <w:tcBorders>
              <w:top w:val="single" w:sz="8" w:space="0" w:color="7F7F7F"/>
              <w:left w:val="nil"/>
              <w:bottom w:val="single" w:sz="8" w:space="0" w:color="7F7F7F"/>
              <w:right w:val="nil"/>
            </w:tcBorders>
            <w:tcMar>
              <w:top w:w="100" w:type="dxa"/>
              <w:left w:w="100" w:type="dxa"/>
              <w:bottom w:w="100" w:type="dxa"/>
              <w:right w:w="100" w:type="dxa"/>
            </w:tcMar>
          </w:tcPr>
          <w:p w:rsidR="00B60988" w:rsidRDefault="004A22C5">
            <w:pPr>
              <w:spacing w:before="240" w:after="240"/>
              <w:rPr>
                <w:rFonts w:ascii="Times New Roman" w:eastAsia="Times New Roman" w:hAnsi="Times New Roman" w:cs="Times New Roman"/>
              </w:rPr>
            </w:pPr>
            <w:r>
              <w:rPr>
                <w:rFonts w:ascii="Times New Roman" w:eastAsia="Times New Roman" w:hAnsi="Times New Roman" w:cs="Times New Roman"/>
              </w:rPr>
              <w:t>Amazon my orders web page has been loaded with at least one order.</w:t>
            </w:r>
          </w:p>
        </w:tc>
      </w:tr>
      <w:tr w:rsidR="00B60988">
        <w:trPr>
          <w:trHeight w:val="485"/>
        </w:trPr>
        <w:tc>
          <w:tcPr>
            <w:tcW w:w="4335" w:type="dxa"/>
            <w:tcBorders>
              <w:top w:val="nil"/>
              <w:left w:val="nil"/>
              <w:bottom w:val="nil"/>
              <w:right w:val="nil"/>
            </w:tcBorders>
            <w:tcMar>
              <w:top w:w="100" w:type="dxa"/>
              <w:left w:w="100" w:type="dxa"/>
              <w:bottom w:w="100" w:type="dxa"/>
              <w:right w:w="100" w:type="dxa"/>
            </w:tcMar>
          </w:tcPr>
          <w:p w:rsidR="00B60988" w:rsidRDefault="004A22C5">
            <w:pPr>
              <w:spacing w:before="240" w:after="240"/>
              <w:rPr>
                <w:rFonts w:ascii="Times New Roman" w:eastAsia="Times New Roman" w:hAnsi="Times New Roman" w:cs="Times New Roman"/>
              </w:rPr>
            </w:pPr>
            <w:r>
              <w:rPr>
                <w:rFonts w:ascii="Times New Roman" w:eastAsia="Times New Roman" w:hAnsi="Times New Roman" w:cs="Times New Roman"/>
              </w:rPr>
              <w:t>Exit conditions</w:t>
            </w:r>
          </w:p>
        </w:tc>
        <w:tc>
          <w:tcPr>
            <w:tcW w:w="4545" w:type="dxa"/>
            <w:tcBorders>
              <w:top w:val="nil"/>
              <w:left w:val="nil"/>
              <w:bottom w:val="nil"/>
              <w:right w:val="nil"/>
            </w:tcBorders>
            <w:tcMar>
              <w:top w:w="100" w:type="dxa"/>
              <w:left w:w="100" w:type="dxa"/>
              <w:bottom w:w="100" w:type="dxa"/>
              <w:right w:w="100" w:type="dxa"/>
            </w:tcMar>
          </w:tcPr>
          <w:p w:rsidR="00B60988" w:rsidRDefault="004A22C5">
            <w:pPr>
              <w:spacing w:before="240" w:after="240"/>
              <w:rPr>
                <w:rFonts w:ascii="Times New Roman" w:eastAsia="Times New Roman" w:hAnsi="Times New Roman" w:cs="Times New Roman"/>
              </w:rPr>
            </w:pPr>
            <w:r>
              <w:rPr>
                <w:rFonts w:ascii="Times New Roman" w:eastAsia="Times New Roman" w:hAnsi="Times New Roman" w:cs="Times New Roman"/>
              </w:rPr>
              <w:t xml:space="preserve"> Customer submitted the review to Amazon </w:t>
            </w:r>
          </w:p>
        </w:tc>
      </w:tr>
      <w:tr w:rsidR="00B60988">
        <w:trPr>
          <w:trHeight w:val="770"/>
        </w:trPr>
        <w:tc>
          <w:tcPr>
            <w:tcW w:w="4335" w:type="dxa"/>
            <w:tcBorders>
              <w:top w:val="single" w:sz="8" w:space="0" w:color="7F7F7F"/>
              <w:left w:val="nil"/>
              <w:bottom w:val="single" w:sz="12" w:space="0" w:color="000000"/>
              <w:right w:val="nil"/>
            </w:tcBorders>
            <w:tcMar>
              <w:top w:w="100" w:type="dxa"/>
              <w:left w:w="100" w:type="dxa"/>
              <w:bottom w:w="100" w:type="dxa"/>
              <w:right w:w="100" w:type="dxa"/>
            </w:tcMar>
          </w:tcPr>
          <w:p w:rsidR="00B60988" w:rsidRDefault="004A22C5">
            <w:pPr>
              <w:spacing w:before="240" w:after="240"/>
              <w:rPr>
                <w:rFonts w:ascii="Times New Roman" w:eastAsia="Times New Roman" w:hAnsi="Times New Roman" w:cs="Times New Roman"/>
              </w:rPr>
            </w:pPr>
            <w:r>
              <w:rPr>
                <w:rFonts w:ascii="Times New Roman" w:eastAsia="Times New Roman" w:hAnsi="Times New Roman" w:cs="Times New Roman"/>
              </w:rPr>
              <w:t>Quality Requirements</w:t>
            </w:r>
          </w:p>
        </w:tc>
        <w:tc>
          <w:tcPr>
            <w:tcW w:w="4545" w:type="dxa"/>
            <w:tcBorders>
              <w:top w:val="single" w:sz="8" w:space="0" w:color="7F7F7F"/>
              <w:left w:val="nil"/>
              <w:bottom w:val="single" w:sz="12" w:space="0" w:color="000000"/>
              <w:right w:val="nil"/>
            </w:tcBorders>
            <w:tcMar>
              <w:top w:w="100" w:type="dxa"/>
              <w:left w:w="100" w:type="dxa"/>
              <w:bottom w:w="100" w:type="dxa"/>
              <w:right w:w="100" w:type="dxa"/>
            </w:tcMar>
          </w:tcPr>
          <w:p w:rsidR="00B60988" w:rsidRDefault="004A22C5">
            <w:pPr>
              <w:spacing w:before="240" w:after="240"/>
              <w:rPr>
                <w:rFonts w:ascii="Times New Roman" w:eastAsia="Times New Roman" w:hAnsi="Times New Roman" w:cs="Times New Roman"/>
              </w:rPr>
            </w:pPr>
            <w:r>
              <w:rPr>
                <w:rFonts w:ascii="Times New Roman" w:eastAsia="Times New Roman" w:hAnsi="Times New Roman" w:cs="Times New Roman"/>
              </w:rPr>
              <w:t>Submission should be processed in 2 seconds.</w:t>
            </w:r>
          </w:p>
        </w:tc>
      </w:tr>
    </w:tbl>
    <w:p w:rsidR="00B60988" w:rsidRDefault="00B60988">
      <w:pPr>
        <w:rPr>
          <w:rFonts w:ascii="Times New Roman" w:eastAsia="Times New Roman" w:hAnsi="Times New Roman" w:cs="Times New Roman"/>
        </w:rPr>
      </w:pPr>
    </w:p>
    <w:p w:rsidR="00B60988" w:rsidRDefault="00B60988">
      <w:pPr>
        <w:rPr>
          <w:rFonts w:ascii="Times New Roman" w:eastAsia="Times New Roman" w:hAnsi="Times New Roman" w:cs="Times New Roman"/>
        </w:rPr>
      </w:pPr>
    </w:p>
    <w:p w:rsidR="00B60988" w:rsidRDefault="004A22C5">
      <w:pPr>
        <w:pStyle w:val="Heading2"/>
        <w:rPr>
          <w:rFonts w:ascii="Times New Roman" w:eastAsia="Times New Roman" w:hAnsi="Times New Roman" w:cs="Times New Roman"/>
          <w:b/>
        </w:rPr>
      </w:pPr>
      <w:r>
        <w:rPr>
          <w:rFonts w:ascii="Times New Roman" w:eastAsia="Times New Roman" w:hAnsi="Times New Roman" w:cs="Times New Roman"/>
          <w:b/>
        </w:rPr>
        <w:t xml:space="preserve">Dynamic model:  </w:t>
      </w:r>
    </w:p>
    <w:p w:rsidR="00B60988" w:rsidRDefault="00B60988">
      <w:pPr>
        <w:rPr>
          <w:rFonts w:ascii="Times New Roman" w:eastAsia="Times New Roman" w:hAnsi="Times New Roman" w:cs="Times New Roman"/>
          <w:b/>
          <w:sz w:val="28"/>
          <w:szCs w:val="28"/>
        </w:rPr>
      </w:pPr>
    </w:p>
    <w:p w:rsidR="00B60988" w:rsidRDefault="004A22C5">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Sequence diagram:</w:t>
      </w:r>
    </w:p>
    <w:p w:rsidR="00B60988" w:rsidRDefault="004A22C5">
      <w:pPr>
        <w:rPr>
          <w:rFonts w:ascii="Times New Roman" w:eastAsia="Times New Roman" w:hAnsi="Times New Roman" w:cs="Times New Roman"/>
        </w:rPr>
      </w:pPr>
      <w:r>
        <w:rPr>
          <w:rFonts w:ascii="Times New Roman" w:eastAsia="Times New Roman" w:hAnsi="Times New Roman" w:cs="Times New Roman"/>
          <w:noProof/>
          <w:lang w:eastAsia="zh-CN"/>
        </w:rPr>
        <w:lastRenderedPageBreak/>
        <w:drawing>
          <wp:inline distT="114300" distB="114300" distL="114300" distR="114300">
            <wp:extent cx="5943600" cy="4470400"/>
            <wp:effectExtent l="0" t="0" r="0" b="0"/>
            <wp:docPr id="2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0"/>
                    <a:srcRect/>
                    <a:stretch>
                      <a:fillRect/>
                    </a:stretch>
                  </pic:blipFill>
                  <pic:spPr>
                    <a:xfrm>
                      <a:off x="0" y="0"/>
                      <a:ext cx="5943600" cy="4470400"/>
                    </a:xfrm>
                    <a:prstGeom prst="rect">
                      <a:avLst/>
                    </a:prstGeom>
                    <a:ln/>
                  </pic:spPr>
                </pic:pic>
              </a:graphicData>
            </a:graphic>
          </wp:inline>
        </w:drawing>
      </w:r>
    </w:p>
    <w:p w:rsidR="00B60988" w:rsidRDefault="00B60988">
      <w:pPr>
        <w:rPr>
          <w:rFonts w:ascii="Times New Roman" w:eastAsia="Times New Roman" w:hAnsi="Times New Roman" w:cs="Times New Roman"/>
        </w:rPr>
      </w:pPr>
    </w:p>
    <w:p w:rsidR="00B60988" w:rsidRDefault="004A22C5">
      <w:pPr>
        <w:pStyle w:val="Heading1"/>
        <w:numPr>
          <w:ilvl w:val="0"/>
          <w:numId w:val="3"/>
        </w:numPr>
        <w:rPr>
          <w:rFonts w:ascii="Times New Roman" w:eastAsia="Times New Roman" w:hAnsi="Times New Roman" w:cs="Times New Roman"/>
          <w:sz w:val="28"/>
          <w:szCs w:val="28"/>
        </w:rPr>
      </w:pPr>
      <w:r>
        <w:rPr>
          <w:rFonts w:ascii="Times New Roman" w:eastAsia="Times New Roman" w:hAnsi="Times New Roman" w:cs="Times New Roman"/>
          <w:sz w:val="28"/>
          <w:szCs w:val="28"/>
        </w:rPr>
        <w:t>Customers are able to sign up for an account.</w:t>
      </w:r>
    </w:p>
    <w:p w:rsidR="00B60988" w:rsidRDefault="00B60988">
      <w:pPr>
        <w:rPr>
          <w:rFonts w:ascii="Times New Roman" w:eastAsia="Times New Roman" w:hAnsi="Times New Roman" w:cs="Times New Roman"/>
        </w:rPr>
      </w:pPr>
    </w:p>
    <w:p w:rsidR="00B60988" w:rsidRDefault="004A22C5">
      <w:pPr>
        <w:pStyle w:val="Heading2"/>
        <w:rPr>
          <w:rFonts w:ascii="Times New Roman" w:eastAsia="Times New Roman" w:hAnsi="Times New Roman" w:cs="Times New Roman"/>
          <w:b/>
          <w:sz w:val="28"/>
          <w:szCs w:val="28"/>
        </w:rPr>
      </w:pPr>
      <w:r>
        <w:rPr>
          <w:rFonts w:ascii="Times New Roman" w:eastAsia="Times New Roman" w:hAnsi="Times New Roman" w:cs="Times New Roman"/>
          <w:b/>
        </w:rPr>
        <w:t>Functional model:</w:t>
      </w:r>
    </w:p>
    <w:p w:rsidR="00B60988" w:rsidRDefault="00B60988">
      <w:pPr>
        <w:rPr>
          <w:rFonts w:ascii="Times New Roman" w:eastAsia="Times New Roman" w:hAnsi="Times New Roman" w:cs="Times New Roman"/>
          <w:b/>
          <w:sz w:val="28"/>
          <w:szCs w:val="28"/>
        </w:rPr>
      </w:pPr>
    </w:p>
    <w:p w:rsidR="00B60988" w:rsidRDefault="004A22C5">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Scenarios:</w:t>
      </w:r>
    </w:p>
    <w:p w:rsidR="00B60988" w:rsidRDefault="004A22C5">
      <w:pPr>
        <w:spacing w:before="240" w:after="240"/>
        <w:rPr>
          <w:rFonts w:ascii="Times New Roman" w:eastAsia="Times New Roman" w:hAnsi="Times New Roman" w:cs="Times New Roman"/>
        </w:rPr>
      </w:pPr>
      <w:r>
        <w:rPr>
          <w:rFonts w:ascii="Times New Roman" w:eastAsia="Times New Roman" w:hAnsi="Times New Roman" w:cs="Times New Roman"/>
          <w:sz w:val="26"/>
          <w:szCs w:val="26"/>
        </w:rPr>
        <w:t>Functionality:</w:t>
      </w:r>
      <w:r>
        <w:rPr>
          <w:rFonts w:ascii="Times New Roman" w:eastAsia="Times New Roman" w:hAnsi="Times New Roman" w:cs="Times New Roman"/>
        </w:rPr>
        <w:t xml:space="preserve"> Customers can SignUp to the Amazon website by creating an account for themself. So, they can logIn using their account.</w:t>
      </w:r>
    </w:p>
    <w:p w:rsidR="00B60988" w:rsidRDefault="004A22C5">
      <w:pPr>
        <w:spacing w:before="240" w:after="240"/>
        <w:rPr>
          <w:rFonts w:ascii="Times New Roman" w:eastAsia="Times New Roman" w:hAnsi="Times New Roman" w:cs="Times New Roman"/>
          <w:u w:val="single"/>
        </w:rPr>
      </w:pPr>
      <w:r>
        <w:rPr>
          <w:rFonts w:ascii="Times New Roman" w:eastAsia="Times New Roman" w:hAnsi="Times New Roman" w:cs="Times New Roman"/>
          <w:sz w:val="26"/>
          <w:szCs w:val="26"/>
        </w:rPr>
        <w:t>Functionality name:</w:t>
      </w:r>
      <w:r>
        <w:rPr>
          <w:rFonts w:ascii="Times New Roman" w:eastAsia="Times New Roman" w:hAnsi="Times New Roman" w:cs="Times New Roman"/>
        </w:rPr>
        <w:t xml:space="preserve"> </w:t>
      </w:r>
      <w:r>
        <w:rPr>
          <w:rFonts w:ascii="Times New Roman" w:eastAsia="Times New Roman" w:hAnsi="Times New Roman" w:cs="Times New Roman"/>
          <w:u w:val="single"/>
        </w:rPr>
        <w:t>SignUp</w:t>
      </w:r>
    </w:p>
    <w:p w:rsidR="00B60988" w:rsidRDefault="004A22C5">
      <w:pPr>
        <w:spacing w:before="240" w:after="240"/>
        <w:rPr>
          <w:rFonts w:ascii="Times New Roman" w:eastAsia="Times New Roman" w:hAnsi="Times New Roman" w:cs="Times New Roman"/>
          <w:b/>
          <w:sz w:val="28"/>
          <w:szCs w:val="28"/>
        </w:rPr>
      </w:pPr>
      <w:r>
        <w:rPr>
          <w:rFonts w:ascii="Times New Roman" w:eastAsia="Times New Roman" w:hAnsi="Times New Roman" w:cs="Times New Roman"/>
          <w:sz w:val="26"/>
          <w:szCs w:val="26"/>
        </w:rPr>
        <w:t>Example 1:</w:t>
      </w:r>
      <w:r>
        <w:rPr>
          <w:rFonts w:ascii="Times New Roman" w:eastAsia="Times New Roman" w:hAnsi="Times New Roman" w:cs="Times New Roman"/>
        </w:rPr>
        <w:t xml:space="preserve"> Ujjwal  is able to SignUp into the Amazon web page by giving his details and creating an account.</w:t>
      </w:r>
    </w:p>
    <w:tbl>
      <w:tblPr>
        <w:tblStyle w:val="af9"/>
        <w:tblW w:w="8880" w:type="dxa"/>
        <w:tblBorders>
          <w:top w:val="nil"/>
          <w:left w:val="nil"/>
          <w:bottom w:val="nil"/>
          <w:right w:val="nil"/>
          <w:insideH w:val="nil"/>
          <w:insideV w:val="nil"/>
        </w:tblBorders>
        <w:tblLayout w:type="fixed"/>
        <w:tblLook w:val="0600" w:firstRow="0" w:lastRow="0" w:firstColumn="0" w:lastColumn="0" w:noHBand="1" w:noVBand="1"/>
      </w:tblPr>
      <w:tblGrid>
        <w:gridCol w:w="4365"/>
        <w:gridCol w:w="4515"/>
      </w:tblGrid>
      <w:tr w:rsidR="00B60988">
        <w:trPr>
          <w:trHeight w:val="770"/>
        </w:trPr>
        <w:tc>
          <w:tcPr>
            <w:tcW w:w="4365" w:type="dxa"/>
            <w:tcBorders>
              <w:top w:val="single" w:sz="12" w:space="0" w:color="000000"/>
              <w:left w:val="nil"/>
              <w:bottom w:val="single" w:sz="8" w:space="0" w:color="7F7F7F"/>
              <w:right w:val="nil"/>
            </w:tcBorders>
            <w:tcMar>
              <w:top w:w="100" w:type="dxa"/>
              <w:left w:w="100" w:type="dxa"/>
              <w:bottom w:w="100" w:type="dxa"/>
              <w:right w:w="100" w:type="dxa"/>
            </w:tcMar>
          </w:tcPr>
          <w:p w:rsidR="00B60988" w:rsidRDefault="004A22C5">
            <w:pPr>
              <w:spacing w:before="240" w:after="240"/>
              <w:rPr>
                <w:rFonts w:ascii="Times New Roman" w:eastAsia="Times New Roman" w:hAnsi="Times New Roman" w:cs="Times New Roman"/>
              </w:rPr>
            </w:pPr>
            <w:r>
              <w:rPr>
                <w:rFonts w:ascii="Times New Roman" w:eastAsia="Times New Roman" w:hAnsi="Times New Roman" w:cs="Times New Roman"/>
              </w:rPr>
              <w:t>Scenario name</w:t>
            </w:r>
          </w:p>
        </w:tc>
        <w:tc>
          <w:tcPr>
            <w:tcW w:w="4515" w:type="dxa"/>
            <w:tcBorders>
              <w:top w:val="single" w:sz="12" w:space="0" w:color="000000"/>
              <w:left w:val="nil"/>
              <w:bottom w:val="single" w:sz="8" w:space="0" w:color="7F7F7F"/>
              <w:right w:val="nil"/>
            </w:tcBorders>
            <w:tcMar>
              <w:top w:w="100" w:type="dxa"/>
              <w:left w:w="100" w:type="dxa"/>
              <w:bottom w:w="100" w:type="dxa"/>
              <w:right w:w="100" w:type="dxa"/>
            </w:tcMar>
          </w:tcPr>
          <w:p w:rsidR="00B60988" w:rsidRDefault="004A22C5">
            <w:pPr>
              <w:spacing w:before="240" w:line="276" w:lineRule="auto"/>
              <w:rPr>
                <w:rFonts w:ascii="Times New Roman" w:eastAsia="Times New Roman" w:hAnsi="Times New Roman" w:cs="Times New Roman"/>
                <w:u w:val="single"/>
              </w:rPr>
            </w:pPr>
            <w:r>
              <w:rPr>
                <w:rFonts w:ascii="Times New Roman" w:eastAsia="Times New Roman" w:hAnsi="Times New Roman" w:cs="Times New Roman"/>
                <w:u w:val="single"/>
              </w:rPr>
              <w:t>SignUpSuccessful:SignUp</w:t>
            </w:r>
          </w:p>
        </w:tc>
      </w:tr>
      <w:tr w:rsidR="00B60988">
        <w:trPr>
          <w:trHeight w:val="1010"/>
        </w:trPr>
        <w:tc>
          <w:tcPr>
            <w:tcW w:w="4365" w:type="dxa"/>
            <w:tcBorders>
              <w:top w:val="nil"/>
              <w:left w:val="nil"/>
              <w:bottom w:val="single" w:sz="8" w:space="0" w:color="7F7F7F"/>
              <w:right w:val="nil"/>
            </w:tcBorders>
            <w:tcMar>
              <w:top w:w="100" w:type="dxa"/>
              <w:left w:w="100" w:type="dxa"/>
              <w:bottom w:w="100" w:type="dxa"/>
              <w:right w:w="100" w:type="dxa"/>
            </w:tcMar>
          </w:tcPr>
          <w:p w:rsidR="00B60988" w:rsidRDefault="004A22C5">
            <w:pPr>
              <w:spacing w:before="240" w:after="240"/>
              <w:rPr>
                <w:rFonts w:ascii="Times New Roman" w:eastAsia="Times New Roman" w:hAnsi="Times New Roman" w:cs="Times New Roman"/>
              </w:rPr>
            </w:pPr>
            <w:r>
              <w:rPr>
                <w:rFonts w:ascii="Times New Roman" w:eastAsia="Times New Roman" w:hAnsi="Times New Roman" w:cs="Times New Roman"/>
              </w:rPr>
              <w:lastRenderedPageBreak/>
              <w:t>Participating Actor instances</w:t>
            </w:r>
          </w:p>
        </w:tc>
        <w:tc>
          <w:tcPr>
            <w:tcW w:w="4515" w:type="dxa"/>
            <w:tcBorders>
              <w:top w:val="nil"/>
              <w:left w:val="nil"/>
              <w:bottom w:val="single" w:sz="8" w:space="0" w:color="7F7F7F"/>
              <w:right w:val="nil"/>
            </w:tcBorders>
            <w:tcMar>
              <w:top w:w="100" w:type="dxa"/>
              <w:left w:w="100" w:type="dxa"/>
              <w:bottom w:w="100" w:type="dxa"/>
              <w:right w:w="100" w:type="dxa"/>
            </w:tcMar>
          </w:tcPr>
          <w:p w:rsidR="00B60988" w:rsidRDefault="004A22C5">
            <w:pPr>
              <w:spacing w:before="240" w:after="240"/>
              <w:rPr>
                <w:rFonts w:ascii="Times New Roman" w:eastAsia="Times New Roman" w:hAnsi="Times New Roman" w:cs="Times New Roman"/>
              </w:rPr>
            </w:pPr>
            <w:r>
              <w:rPr>
                <w:rFonts w:ascii="Times New Roman" w:eastAsia="Times New Roman" w:hAnsi="Times New Roman" w:cs="Times New Roman"/>
                <w:u w:val="single"/>
              </w:rPr>
              <w:t>Ujjwal:Customer</w:t>
            </w:r>
          </w:p>
        </w:tc>
      </w:tr>
      <w:tr w:rsidR="00B60988">
        <w:trPr>
          <w:trHeight w:val="2615"/>
        </w:trPr>
        <w:tc>
          <w:tcPr>
            <w:tcW w:w="4365" w:type="dxa"/>
            <w:tcBorders>
              <w:top w:val="nil"/>
              <w:left w:val="nil"/>
              <w:bottom w:val="single" w:sz="12" w:space="0" w:color="000000"/>
              <w:right w:val="nil"/>
            </w:tcBorders>
            <w:tcMar>
              <w:top w:w="100" w:type="dxa"/>
              <w:left w:w="100" w:type="dxa"/>
              <w:bottom w:w="100" w:type="dxa"/>
              <w:right w:w="100" w:type="dxa"/>
            </w:tcMar>
          </w:tcPr>
          <w:p w:rsidR="00B60988" w:rsidRDefault="004A22C5">
            <w:pPr>
              <w:spacing w:before="240" w:after="240"/>
              <w:rPr>
                <w:rFonts w:ascii="Times New Roman" w:eastAsia="Times New Roman" w:hAnsi="Times New Roman" w:cs="Times New Roman"/>
              </w:rPr>
            </w:pPr>
            <w:r>
              <w:rPr>
                <w:rFonts w:ascii="Times New Roman" w:eastAsia="Times New Roman" w:hAnsi="Times New Roman" w:cs="Times New Roman"/>
              </w:rPr>
              <w:t>Flow of Events</w:t>
            </w:r>
          </w:p>
        </w:tc>
        <w:tc>
          <w:tcPr>
            <w:tcW w:w="4515" w:type="dxa"/>
            <w:tcBorders>
              <w:top w:val="nil"/>
              <w:left w:val="nil"/>
              <w:bottom w:val="single" w:sz="12" w:space="0" w:color="000000"/>
              <w:right w:val="nil"/>
            </w:tcBorders>
            <w:tcMar>
              <w:top w:w="100" w:type="dxa"/>
              <w:left w:w="100" w:type="dxa"/>
              <w:bottom w:w="100" w:type="dxa"/>
              <w:right w:w="100" w:type="dxa"/>
            </w:tcMar>
          </w:tcPr>
          <w:p w:rsidR="00B60988" w:rsidRDefault="004A22C5">
            <w:pPr>
              <w:numPr>
                <w:ilvl w:val="0"/>
                <w:numId w:val="5"/>
              </w:numPr>
              <w:spacing w:before="240"/>
              <w:rPr>
                <w:rFonts w:ascii="Times New Roman" w:eastAsia="Times New Roman" w:hAnsi="Times New Roman" w:cs="Times New Roman"/>
              </w:rPr>
            </w:pPr>
            <w:r>
              <w:rPr>
                <w:rFonts w:ascii="Times New Roman" w:eastAsia="Times New Roman" w:hAnsi="Times New Roman" w:cs="Times New Roman"/>
              </w:rPr>
              <w:t>Ujjwal activates the SignUp function by clicking on “SignUp” to create a personal account.</w:t>
            </w:r>
          </w:p>
          <w:p w:rsidR="00B60988" w:rsidRDefault="004A22C5">
            <w:pPr>
              <w:numPr>
                <w:ilvl w:val="0"/>
                <w:numId w:val="5"/>
              </w:numPr>
              <w:rPr>
                <w:rFonts w:ascii="Times New Roman" w:eastAsia="Times New Roman" w:hAnsi="Times New Roman" w:cs="Times New Roman"/>
              </w:rPr>
            </w:pPr>
            <w:r>
              <w:rPr>
                <w:rFonts w:ascii="Times New Roman" w:eastAsia="Times New Roman" w:hAnsi="Times New Roman" w:cs="Times New Roman"/>
              </w:rPr>
              <w:t>The webpage asks Ujjwal for details.</w:t>
            </w:r>
          </w:p>
          <w:p w:rsidR="00B60988" w:rsidRDefault="004A22C5">
            <w:pPr>
              <w:numPr>
                <w:ilvl w:val="0"/>
                <w:numId w:val="5"/>
              </w:numPr>
              <w:spacing w:after="240"/>
              <w:rPr>
                <w:rFonts w:ascii="Times New Roman" w:eastAsia="Times New Roman" w:hAnsi="Times New Roman" w:cs="Times New Roman"/>
              </w:rPr>
            </w:pPr>
            <w:r>
              <w:rPr>
                <w:rFonts w:ascii="Times New Roman" w:eastAsia="Times New Roman" w:hAnsi="Times New Roman" w:cs="Times New Roman"/>
              </w:rPr>
              <w:t>Ujjwal enters all the details like his</w:t>
            </w:r>
          </w:p>
          <w:p w:rsidR="00B60988" w:rsidRDefault="004A22C5">
            <w:pPr>
              <w:spacing w:before="240" w:after="240"/>
              <w:ind w:left="720"/>
              <w:rPr>
                <w:rFonts w:ascii="Times New Roman" w:eastAsia="Times New Roman" w:hAnsi="Times New Roman" w:cs="Times New Roman"/>
              </w:rPr>
            </w:pPr>
            <w:r>
              <w:rPr>
                <w:rFonts w:ascii="Times New Roman" w:eastAsia="Times New Roman" w:hAnsi="Times New Roman" w:cs="Times New Roman"/>
              </w:rPr>
              <w:t>First name: Ujjwal</w:t>
            </w:r>
          </w:p>
          <w:p w:rsidR="00B60988" w:rsidRDefault="004A22C5">
            <w:pPr>
              <w:spacing w:before="240" w:after="240"/>
              <w:ind w:left="720"/>
              <w:rPr>
                <w:rFonts w:ascii="Times New Roman" w:eastAsia="Times New Roman" w:hAnsi="Times New Roman" w:cs="Times New Roman"/>
              </w:rPr>
            </w:pPr>
            <w:r>
              <w:rPr>
                <w:rFonts w:ascii="Times New Roman" w:eastAsia="Times New Roman" w:hAnsi="Times New Roman" w:cs="Times New Roman"/>
              </w:rPr>
              <w:t>Last name: Shah</w:t>
            </w:r>
          </w:p>
          <w:p w:rsidR="00B60988" w:rsidRDefault="004A22C5">
            <w:pPr>
              <w:spacing w:before="240" w:after="240"/>
              <w:ind w:left="720"/>
              <w:rPr>
                <w:rFonts w:ascii="Times New Roman" w:eastAsia="Times New Roman" w:hAnsi="Times New Roman" w:cs="Times New Roman"/>
              </w:rPr>
            </w:pPr>
            <w:r>
              <w:rPr>
                <w:rFonts w:ascii="Times New Roman" w:eastAsia="Times New Roman" w:hAnsi="Times New Roman" w:cs="Times New Roman"/>
              </w:rPr>
              <w:t xml:space="preserve">Email Id: </w:t>
            </w:r>
            <w:hyperlink r:id="rId41">
              <w:r>
                <w:rPr>
                  <w:rFonts w:ascii="Times New Roman" w:eastAsia="Times New Roman" w:hAnsi="Times New Roman" w:cs="Times New Roman"/>
                  <w:color w:val="1155CC"/>
                  <w:u w:val="single"/>
                </w:rPr>
                <w:t>Ujjwal123@gmail.com</w:t>
              </w:r>
            </w:hyperlink>
          </w:p>
          <w:p w:rsidR="00B60988" w:rsidRDefault="004A22C5">
            <w:pPr>
              <w:spacing w:before="240" w:after="240"/>
              <w:ind w:left="720"/>
              <w:rPr>
                <w:rFonts w:ascii="Times New Roman" w:eastAsia="Times New Roman" w:hAnsi="Times New Roman" w:cs="Times New Roman"/>
              </w:rPr>
            </w:pPr>
            <w:r>
              <w:rPr>
                <w:rFonts w:ascii="Times New Roman" w:eastAsia="Times New Roman" w:hAnsi="Times New Roman" w:cs="Times New Roman"/>
              </w:rPr>
              <w:t>Password: **********</w:t>
            </w:r>
          </w:p>
          <w:p w:rsidR="00B60988" w:rsidRDefault="004A22C5">
            <w:pPr>
              <w:spacing w:before="240" w:after="240"/>
              <w:ind w:left="720"/>
              <w:rPr>
                <w:rFonts w:ascii="Times New Roman" w:eastAsia="Times New Roman" w:hAnsi="Times New Roman" w:cs="Times New Roman"/>
              </w:rPr>
            </w:pPr>
            <w:r>
              <w:rPr>
                <w:rFonts w:ascii="Times New Roman" w:eastAsia="Times New Roman" w:hAnsi="Times New Roman" w:cs="Times New Roman"/>
              </w:rPr>
              <w:t>Confirm password: **********</w:t>
            </w:r>
          </w:p>
          <w:p w:rsidR="00B60988" w:rsidRDefault="004A22C5">
            <w:pPr>
              <w:spacing w:before="240" w:after="240"/>
              <w:ind w:left="720"/>
              <w:rPr>
                <w:rFonts w:ascii="Times New Roman" w:eastAsia="Times New Roman" w:hAnsi="Times New Roman" w:cs="Times New Roman"/>
              </w:rPr>
            </w:pPr>
            <w:r>
              <w:rPr>
                <w:rFonts w:ascii="Times New Roman" w:eastAsia="Times New Roman" w:hAnsi="Times New Roman" w:cs="Times New Roman"/>
              </w:rPr>
              <w:t>Address: 106 Elm Ave, Hackensack, NJ, 07601</w:t>
            </w:r>
          </w:p>
          <w:p w:rsidR="00B60988" w:rsidRDefault="004A22C5">
            <w:pPr>
              <w:spacing w:before="240" w:after="240"/>
              <w:ind w:left="720"/>
              <w:rPr>
                <w:rFonts w:ascii="Times New Roman" w:eastAsia="Times New Roman" w:hAnsi="Times New Roman" w:cs="Times New Roman"/>
              </w:rPr>
            </w:pPr>
            <w:r>
              <w:rPr>
                <w:rFonts w:ascii="Times New Roman" w:eastAsia="Times New Roman" w:hAnsi="Times New Roman" w:cs="Times New Roman"/>
              </w:rPr>
              <w:t>PhoneNo: 1234567891</w:t>
            </w:r>
          </w:p>
          <w:p w:rsidR="00B60988" w:rsidRDefault="004A22C5">
            <w:pPr>
              <w:numPr>
                <w:ilvl w:val="0"/>
                <w:numId w:val="5"/>
              </w:numPr>
              <w:spacing w:before="240" w:after="240"/>
              <w:rPr>
                <w:rFonts w:ascii="Times New Roman" w:eastAsia="Times New Roman" w:hAnsi="Times New Roman" w:cs="Times New Roman"/>
              </w:rPr>
            </w:pPr>
            <w:r>
              <w:rPr>
                <w:rFonts w:ascii="Times New Roman" w:eastAsia="Times New Roman" w:hAnsi="Times New Roman" w:cs="Times New Roman"/>
              </w:rPr>
              <w:t>Ujjwal is successfully Signed Up.</w:t>
            </w:r>
          </w:p>
          <w:p w:rsidR="00B60988" w:rsidRDefault="00B60988">
            <w:pPr>
              <w:spacing w:before="240" w:after="240"/>
              <w:ind w:left="720"/>
              <w:rPr>
                <w:rFonts w:ascii="Times New Roman" w:eastAsia="Times New Roman" w:hAnsi="Times New Roman" w:cs="Times New Roman"/>
              </w:rPr>
            </w:pPr>
          </w:p>
        </w:tc>
      </w:tr>
    </w:tbl>
    <w:p w:rsidR="00B60988" w:rsidRDefault="00B60988">
      <w:pPr>
        <w:rPr>
          <w:rFonts w:ascii="Times New Roman" w:eastAsia="Times New Roman" w:hAnsi="Times New Roman" w:cs="Times New Roman"/>
          <w:sz w:val="26"/>
          <w:szCs w:val="26"/>
        </w:rPr>
      </w:pPr>
    </w:p>
    <w:p w:rsidR="00B60988" w:rsidRDefault="004A22C5">
      <w:pPr>
        <w:spacing w:before="240" w:after="240"/>
        <w:rPr>
          <w:rFonts w:ascii="Times New Roman" w:eastAsia="Times New Roman" w:hAnsi="Times New Roman" w:cs="Times New Roman"/>
          <w:b/>
          <w:sz w:val="28"/>
          <w:szCs w:val="28"/>
        </w:rPr>
      </w:pPr>
      <w:r>
        <w:rPr>
          <w:rFonts w:ascii="Times New Roman" w:eastAsia="Times New Roman" w:hAnsi="Times New Roman" w:cs="Times New Roman"/>
          <w:sz w:val="26"/>
          <w:szCs w:val="26"/>
        </w:rPr>
        <w:t>Example 2:</w:t>
      </w:r>
      <w:r>
        <w:rPr>
          <w:rFonts w:ascii="Times New Roman" w:eastAsia="Times New Roman" w:hAnsi="Times New Roman" w:cs="Times New Roman"/>
        </w:rPr>
        <w:t xml:space="preserve"> Ujjwal  is not able to SignUp into the Amazon web page by giving his details.</w:t>
      </w:r>
    </w:p>
    <w:tbl>
      <w:tblPr>
        <w:tblStyle w:val="afa"/>
        <w:tblW w:w="8880" w:type="dxa"/>
        <w:tblBorders>
          <w:top w:val="nil"/>
          <w:left w:val="nil"/>
          <w:bottom w:val="nil"/>
          <w:right w:val="nil"/>
          <w:insideH w:val="nil"/>
          <w:insideV w:val="nil"/>
        </w:tblBorders>
        <w:tblLayout w:type="fixed"/>
        <w:tblLook w:val="0600" w:firstRow="0" w:lastRow="0" w:firstColumn="0" w:lastColumn="0" w:noHBand="1" w:noVBand="1"/>
      </w:tblPr>
      <w:tblGrid>
        <w:gridCol w:w="4365"/>
        <w:gridCol w:w="4515"/>
      </w:tblGrid>
      <w:tr w:rsidR="00B60988">
        <w:trPr>
          <w:trHeight w:val="770"/>
        </w:trPr>
        <w:tc>
          <w:tcPr>
            <w:tcW w:w="4365" w:type="dxa"/>
            <w:tcBorders>
              <w:top w:val="single" w:sz="12" w:space="0" w:color="000000"/>
              <w:left w:val="nil"/>
              <w:bottom w:val="single" w:sz="8" w:space="0" w:color="7F7F7F"/>
              <w:right w:val="nil"/>
            </w:tcBorders>
            <w:tcMar>
              <w:top w:w="100" w:type="dxa"/>
              <w:left w:w="100" w:type="dxa"/>
              <w:bottom w:w="100" w:type="dxa"/>
              <w:right w:w="100" w:type="dxa"/>
            </w:tcMar>
          </w:tcPr>
          <w:p w:rsidR="00B60988" w:rsidRDefault="004A22C5">
            <w:pPr>
              <w:spacing w:before="240" w:after="240"/>
              <w:rPr>
                <w:rFonts w:ascii="Times New Roman" w:eastAsia="Times New Roman" w:hAnsi="Times New Roman" w:cs="Times New Roman"/>
              </w:rPr>
            </w:pPr>
            <w:r>
              <w:rPr>
                <w:rFonts w:ascii="Times New Roman" w:eastAsia="Times New Roman" w:hAnsi="Times New Roman" w:cs="Times New Roman"/>
              </w:rPr>
              <w:t>Scenario name</w:t>
            </w:r>
          </w:p>
        </w:tc>
        <w:tc>
          <w:tcPr>
            <w:tcW w:w="4515" w:type="dxa"/>
            <w:tcBorders>
              <w:top w:val="single" w:sz="12" w:space="0" w:color="000000"/>
              <w:left w:val="nil"/>
              <w:bottom w:val="single" w:sz="8" w:space="0" w:color="7F7F7F"/>
              <w:right w:val="nil"/>
            </w:tcBorders>
            <w:tcMar>
              <w:top w:w="100" w:type="dxa"/>
              <w:left w:w="100" w:type="dxa"/>
              <w:bottom w:w="100" w:type="dxa"/>
              <w:right w:w="100" w:type="dxa"/>
            </w:tcMar>
          </w:tcPr>
          <w:p w:rsidR="00B60988" w:rsidRDefault="004A22C5">
            <w:pPr>
              <w:spacing w:before="240" w:line="276" w:lineRule="auto"/>
              <w:rPr>
                <w:rFonts w:ascii="Times New Roman" w:eastAsia="Times New Roman" w:hAnsi="Times New Roman" w:cs="Times New Roman"/>
                <w:u w:val="single"/>
              </w:rPr>
            </w:pPr>
            <w:r>
              <w:rPr>
                <w:rFonts w:ascii="Times New Roman" w:eastAsia="Times New Roman" w:hAnsi="Times New Roman" w:cs="Times New Roman"/>
                <w:u w:val="single"/>
              </w:rPr>
              <w:t>SignUpFailure:SignUp</w:t>
            </w:r>
          </w:p>
        </w:tc>
      </w:tr>
      <w:tr w:rsidR="00B60988">
        <w:trPr>
          <w:trHeight w:val="1010"/>
        </w:trPr>
        <w:tc>
          <w:tcPr>
            <w:tcW w:w="4365" w:type="dxa"/>
            <w:tcBorders>
              <w:top w:val="nil"/>
              <w:left w:val="nil"/>
              <w:bottom w:val="single" w:sz="8" w:space="0" w:color="7F7F7F"/>
              <w:right w:val="nil"/>
            </w:tcBorders>
            <w:tcMar>
              <w:top w:w="100" w:type="dxa"/>
              <w:left w:w="100" w:type="dxa"/>
              <w:bottom w:w="100" w:type="dxa"/>
              <w:right w:w="100" w:type="dxa"/>
            </w:tcMar>
          </w:tcPr>
          <w:p w:rsidR="00B60988" w:rsidRDefault="004A22C5">
            <w:pPr>
              <w:spacing w:before="240" w:after="240"/>
              <w:rPr>
                <w:rFonts w:ascii="Times New Roman" w:eastAsia="Times New Roman" w:hAnsi="Times New Roman" w:cs="Times New Roman"/>
              </w:rPr>
            </w:pPr>
            <w:r>
              <w:rPr>
                <w:rFonts w:ascii="Times New Roman" w:eastAsia="Times New Roman" w:hAnsi="Times New Roman" w:cs="Times New Roman"/>
              </w:rPr>
              <w:t>Participating Actor instances</w:t>
            </w:r>
          </w:p>
        </w:tc>
        <w:tc>
          <w:tcPr>
            <w:tcW w:w="4515" w:type="dxa"/>
            <w:tcBorders>
              <w:top w:val="nil"/>
              <w:left w:val="nil"/>
              <w:bottom w:val="single" w:sz="8" w:space="0" w:color="7F7F7F"/>
              <w:right w:val="nil"/>
            </w:tcBorders>
            <w:tcMar>
              <w:top w:w="100" w:type="dxa"/>
              <w:left w:w="100" w:type="dxa"/>
              <w:bottom w:w="100" w:type="dxa"/>
              <w:right w:w="100" w:type="dxa"/>
            </w:tcMar>
          </w:tcPr>
          <w:p w:rsidR="00B60988" w:rsidRDefault="004A22C5">
            <w:pPr>
              <w:spacing w:before="240" w:after="240"/>
              <w:rPr>
                <w:rFonts w:ascii="Times New Roman" w:eastAsia="Times New Roman" w:hAnsi="Times New Roman" w:cs="Times New Roman"/>
              </w:rPr>
            </w:pPr>
            <w:r>
              <w:rPr>
                <w:rFonts w:ascii="Times New Roman" w:eastAsia="Times New Roman" w:hAnsi="Times New Roman" w:cs="Times New Roman"/>
                <w:u w:val="single"/>
              </w:rPr>
              <w:t>Ujjwal:Customer</w:t>
            </w:r>
          </w:p>
        </w:tc>
      </w:tr>
      <w:tr w:rsidR="00B60988">
        <w:trPr>
          <w:trHeight w:val="2615"/>
        </w:trPr>
        <w:tc>
          <w:tcPr>
            <w:tcW w:w="4365" w:type="dxa"/>
            <w:tcBorders>
              <w:top w:val="nil"/>
              <w:left w:val="nil"/>
              <w:bottom w:val="single" w:sz="12" w:space="0" w:color="000000"/>
              <w:right w:val="nil"/>
            </w:tcBorders>
            <w:tcMar>
              <w:top w:w="100" w:type="dxa"/>
              <w:left w:w="100" w:type="dxa"/>
              <w:bottom w:w="100" w:type="dxa"/>
              <w:right w:w="100" w:type="dxa"/>
            </w:tcMar>
          </w:tcPr>
          <w:p w:rsidR="00B60988" w:rsidRDefault="004A22C5">
            <w:pPr>
              <w:spacing w:before="240" w:after="240"/>
              <w:rPr>
                <w:rFonts w:ascii="Times New Roman" w:eastAsia="Times New Roman" w:hAnsi="Times New Roman" w:cs="Times New Roman"/>
              </w:rPr>
            </w:pPr>
            <w:r>
              <w:rPr>
                <w:rFonts w:ascii="Times New Roman" w:eastAsia="Times New Roman" w:hAnsi="Times New Roman" w:cs="Times New Roman"/>
              </w:rPr>
              <w:lastRenderedPageBreak/>
              <w:t>Flow of Events</w:t>
            </w:r>
          </w:p>
        </w:tc>
        <w:tc>
          <w:tcPr>
            <w:tcW w:w="4515" w:type="dxa"/>
            <w:tcBorders>
              <w:top w:val="nil"/>
              <w:left w:val="nil"/>
              <w:bottom w:val="single" w:sz="12" w:space="0" w:color="000000"/>
              <w:right w:val="nil"/>
            </w:tcBorders>
            <w:tcMar>
              <w:top w:w="100" w:type="dxa"/>
              <w:left w:w="100" w:type="dxa"/>
              <w:bottom w:w="100" w:type="dxa"/>
              <w:right w:w="100" w:type="dxa"/>
            </w:tcMar>
          </w:tcPr>
          <w:p w:rsidR="00B60988" w:rsidRDefault="004A22C5">
            <w:pPr>
              <w:numPr>
                <w:ilvl w:val="0"/>
                <w:numId w:val="6"/>
              </w:numPr>
              <w:spacing w:before="240"/>
              <w:rPr>
                <w:rFonts w:ascii="Times New Roman" w:eastAsia="Times New Roman" w:hAnsi="Times New Roman" w:cs="Times New Roman"/>
              </w:rPr>
            </w:pPr>
            <w:r>
              <w:rPr>
                <w:rFonts w:ascii="Times New Roman" w:eastAsia="Times New Roman" w:hAnsi="Times New Roman" w:cs="Times New Roman"/>
              </w:rPr>
              <w:t>Ujjwal activates the SignUp function by clicking on “SignUp” to create a personal account.</w:t>
            </w:r>
          </w:p>
          <w:p w:rsidR="00B60988" w:rsidRDefault="004A22C5">
            <w:pPr>
              <w:numPr>
                <w:ilvl w:val="0"/>
                <w:numId w:val="6"/>
              </w:numPr>
              <w:rPr>
                <w:rFonts w:ascii="Times New Roman" w:eastAsia="Times New Roman" w:hAnsi="Times New Roman" w:cs="Times New Roman"/>
              </w:rPr>
            </w:pPr>
            <w:r>
              <w:rPr>
                <w:rFonts w:ascii="Times New Roman" w:eastAsia="Times New Roman" w:hAnsi="Times New Roman" w:cs="Times New Roman"/>
              </w:rPr>
              <w:t>The webpage asks Ujjwal for details.</w:t>
            </w:r>
          </w:p>
          <w:p w:rsidR="00B60988" w:rsidRDefault="004A22C5">
            <w:pPr>
              <w:numPr>
                <w:ilvl w:val="0"/>
                <w:numId w:val="6"/>
              </w:numPr>
              <w:spacing w:after="240"/>
              <w:rPr>
                <w:rFonts w:ascii="Times New Roman" w:eastAsia="Times New Roman" w:hAnsi="Times New Roman" w:cs="Times New Roman"/>
              </w:rPr>
            </w:pPr>
            <w:r>
              <w:rPr>
                <w:rFonts w:ascii="Times New Roman" w:eastAsia="Times New Roman" w:hAnsi="Times New Roman" w:cs="Times New Roman"/>
              </w:rPr>
              <w:t>Ujjwal enters all the details like his</w:t>
            </w:r>
          </w:p>
          <w:p w:rsidR="00B60988" w:rsidRDefault="004A22C5">
            <w:pPr>
              <w:spacing w:before="240" w:after="240"/>
              <w:ind w:left="720"/>
              <w:rPr>
                <w:rFonts w:ascii="Times New Roman" w:eastAsia="Times New Roman" w:hAnsi="Times New Roman" w:cs="Times New Roman"/>
              </w:rPr>
            </w:pPr>
            <w:r>
              <w:rPr>
                <w:rFonts w:ascii="Times New Roman" w:eastAsia="Times New Roman" w:hAnsi="Times New Roman" w:cs="Times New Roman"/>
              </w:rPr>
              <w:t>First name: Ujjwal</w:t>
            </w:r>
          </w:p>
          <w:p w:rsidR="00B60988" w:rsidRDefault="004A22C5">
            <w:pPr>
              <w:spacing w:before="240" w:after="240"/>
              <w:ind w:left="720"/>
              <w:rPr>
                <w:rFonts w:ascii="Times New Roman" w:eastAsia="Times New Roman" w:hAnsi="Times New Roman" w:cs="Times New Roman"/>
              </w:rPr>
            </w:pPr>
            <w:r>
              <w:rPr>
                <w:rFonts w:ascii="Times New Roman" w:eastAsia="Times New Roman" w:hAnsi="Times New Roman" w:cs="Times New Roman"/>
              </w:rPr>
              <w:t>Last name: Shah</w:t>
            </w:r>
          </w:p>
          <w:p w:rsidR="00B60988" w:rsidRDefault="004A22C5">
            <w:pPr>
              <w:spacing w:before="240" w:after="240"/>
              <w:ind w:left="720"/>
              <w:rPr>
                <w:rFonts w:ascii="Times New Roman" w:eastAsia="Times New Roman" w:hAnsi="Times New Roman" w:cs="Times New Roman"/>
              </w:rPr>
            </w:pPr>
            <w:r>
              <w:rPr>
                <w:rFonts w:ascii="Times New Roman" w:eastAsia="Times New Roman" w:hAnsi="Times New Roman" w:cs="Times New Roman"/>
              </w:rPr>
              <w:t>Email Id: Shah</w:t>
            </w:r>
            <w:hyperlink r:id="rId42">
              <w:r>
                <w:rPr>
                  <w:rFonts w:ascii="Times New Roman" w:eastAsia="Times New Roman" w:hAnsi="Times New Roman" w:cs="Times New Roman"/>
                  <w:color w:val="1155CC"/>
                  <w:u w:val="single"/>
                </w:rPr>
                <w:t>123@gmail.com</w:t>
              </w:r>
            </w:hyperlink>
          </w:p>
          <w:p w:rsidR="00B60988" w:rsidRDefault="004A22C5">
            <w:pPr>
              <w:spacing w:before="240" w:after="240"/>
              <w:ind w:left="720"/>
              <w:rPr>
                <w:rFonts w:ascii="Times New Roman" w:eastAsia="Times New Roman" w:hAnsi="Times New Roman" w:cs="Times New Roman"/>
              </w:rPr>
            </w:pPr>
            <w:r>
              <w:rPr>
                <w:rFonts w:ascii="Times New Roman" w:eastAsia="Times New Roman" w:hAnsi="Times New Roman" w:cs="Times New Roman"/>
              </w:rPr>
              <w:t>Password: *********</w:t>
            </w:r>
          </w:p>
          <w:p w:rsidR="00B60988" w:rsidRDefault="004A22C5">
            <w:pPr>
              <w:spacing w:before="240" w:after="240"/>
              <w:ind w:left="720"/>
              <w:rPr>
                <w:rFonts w:ascii="Times New Roman" w:eastAsia="Times New Roman" w:hAnsi="Times New Roman" w:cs="Times New Roman"/>
              </w:rPr>
            </w:pPr>
            <w:r>
              <w:rPr>
                <w:rFonts w:ascii="Times New Roman" w:eastAsia="Times New Roman" w:hAnsi="Times New Roman" w:cs="Times New Roman"/>
              </w:rPr>
              <w:t>Confirm password: **********</w:t>
            </w:r>
          </w:p>
          <w:p w:rsidR="00B60988" w:rsidRDefault="004A22C5">
            <w:pPr>
              <w:spacing w:before="240" w:after="240"/>
              <w:ind w:left="720"/>
              <w:rPr>
                <w:rFonts w:ascii="Times New Roman" w:eastAsia="Times New Roman" w:hAnsi="Times New Roman" w:cs="Times New Roman"/>
              </w:rPr>
            </w:pPr>
            <w:r>
              <w:rPr>
                <w:rFonts w:ascii="Times New Roman" w:eastAsia="Times New Roman" w:hAnsi="Times New Roman" w:cs="Times New Roman"/>
              </w:rPr>
              <w:t>Address: 106 Elm Ave, Hackensack, NJ, 07601</w:t>
            </w:r>
          </w:p>
          <w:p w:rsidR="00B60988" w:rsidRDefault="004A22C5">
            <w:pPr>
              <w:spacing w:before="240" w:after="240"/>
              <w:ind w:left="720"/>
              <w:rPr>
                <w:rFonts w:ascii="Times New Roman" w:eastAsia="Times New Roman" w:hAnsi="Times New Roman" w:cs="Times New Roman"/>
              </w:rPr>
            </w:pPr>
            <w:r>
              <w:rPr>
                <w:rFonts w:ascii="Times New Roman" w:eastAsia="Times New Roman" w:hAnsi="Times New Roman" w:cs="Times New Roman"/>
              </w:rPr>
              <w:t>PhoneNo: 1234567891</w:t>
            </w:r>
          </w:p>
          <w:p w:rsidR="00B60988" w:rsidRDefault="004A22C5">
            <w:pPr>
              <w:numPr>
                <w:ilvl w:val="0"/>
                <w:numId w:val="6"/>
              </w:numPr>
              <w:spacing w:before="240" w:after="240"/>
              <w:rPr>
                <w:rFonts w:ascii="Times New Roman" w:eastAsia="Times New Roman" w:hAnsi="Times New Roman" w:cs="Times New Roman"/>
              </w:rPr>
            </w:pPr>
            <w:r>
              <w:rPr>
                <w:rFonts w:ascii="Times New Roman" w:eastAsia="Times New Roman" w:hAnsi="Times New Roman" w:cs="Times New Roman"/>
              </w:rPr>
              <w:t>Ujjwal SignUp failed and he got a message saying “account is already registered or check your username and password”.</w:t>
            </w:r>
          </w:p>
        </w:tc>
      </w:tr>
    </w:tbl>
    <w:p w:rsidR="00B60988" w:rsidRDefault="00B60988">
      <w:pPr>
        <w:rPr>
          <w:rFonts w:ascii="Times New Roman" w:eastAsia="Times New Roman" w:hAnsi="Times New Roman" w:cs="Times New Roman"/>
          <w:sz w:val="26"/>
          <w:szCs w:val="26"/>
        </w:rPr>
      </w:pPr>
    </w:p>
    <w:p w:rsidR="00B60988" w:rsidRDefault="00B60988">
      <w:pPr>
        <w:rPr>
          <w:rFonts w:ascii="Times New Roman" w:eastAsia="Times New Roman" w:hAnsi="Times New Roman" w:cs="Times New Roman"/>
          <w:sz w:val="26"/>
          <w:szCs w:val="26"/>
        </w:rPr>
      </w:pPr>
    </w:p>
    <w:p w:rsidR="00B60988" w:rsidRDefault="004A22C5">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Initial use cases: </w:t>
      </w:r>
    </w:p>
    <w:p w:rsidR="00B60988" w:rsidRDefault="00B60988">
      <w:pPr>
        <w:rPr>
          <w:rFonts w:ascii="Times New Roman" w:eastAsia="Times New Roman" w:hAnsi="Times New Roman" w:cs="Times New Roman"/>
          <w:b/>
          <w:sz w:val="28"/>
          <w:szCs w:val="28"/>
        </w:rPr>
      </w:pPr>
    </w:p>
    <w:tbl>
      <w:tblPr>
        <w:tblStyle w:val="afb"/>
        <w:tblW w:w="8880" w:type="dxa"/>
        <w:tblBorders>
          <w:top w:val="nil"/>
          <w:left w:val="nil"/>
          <w:bottom w:val="nil"/>
          <w:right w:val="nil"/>
          <w:insideH w:val="nil"/>
          <w:insideV w:val="nil"/>
        </w:tblBorders>
        <w:tblLayout w:type="fixed"/>
        <w:tblLook w:val="0600" w:firstRow="0" w:lastRow="0" w:firstColumn="0" w:lastColumn="0" w:noHBand="1" w:noVBand="1"/>
      </w:tblPr>
      <w:tblGrid>
        <w:gridCol w:w="4425"/>
        <w:gridCol w:w="4455"/>
      </w:tblGrid>
      <w:tr w:rsidR="00B60988">
        <w:trPr>
          <w:trHeight w:val="485"/>
        </w:trPr>
        <w:tc>
          <w:tcPr>
            <w:tcW w:w="4425" w:type="dxa"/>
            <w:tcBorders>
              <w:top w:val="single" w:sz="12" w:space="0" w:color="000000"/>
              <w:left w:val="nil"/>
              <w:bottom w:val="single" w:sz="8" w:space="0" w:color="7F7F7F"/>
              <w:right w:val="nil"/>
            </w:tcBorders>
            <w:tcMar>
              <w:top w:w="100" w:type="dxa"/>
              <w:left w:w="100" w:type="dxa"/>
              <w:bottom w:w="100" w:type="dxa"/>
              <w:right w:w="100" w:type="dxa"/>
            </w:tcMar>
          </w:tcPr>
          <w:p w:rsidR="00B60988" w:rsidRDefault="004A22C5">
            <w:pPr>
              <w:spacing w:before="240" w:after="240"/>
              <w:rPr>
                <w:rFonts w:ascii="Times New Roman" w:eastAsia="Times New Roman" w:hAnsi="Times New Roman" w:cs="Times New Roman"/>
              </w:rPr>
            </w:pPr>
            <w:r>
              <w:rPr>
                <w:rFonts w:ascii="Times New Roman" w:eastAsia="Times New Roman" w:hAnsi="Times New Roman" w:cs="Times New Roman"/>
              </w:rPr>
              <w:t>Use case name</w:t>
            </w:r>
          </w:p>
        </w:tc>
        <w:tc>
          <w:tcPr>
            <w:tcW w:w="4455" w:type="dxa"/>
            <w:tcBorders>
              <w:top w:val="single" w:sz="12" w:space="0" w:color="000000"/>
              <w:left w:val="nil"/>
              <w:bottom w:val="single" w:sz="8" w:space="0" w:color="7F7F7F"/>
              <w:right w:val="nil"/>
            </w:tcBorders>
            <w:tcMar>
              <w:top w:w="100" w:type="dxa"/>
              <w:left w:w="100" w:type="dxa"/>
              <w:bottom w:w="100" w:type="dxa"/>
              <w:right w:w="100" w:type="dxa"/>
            </w:tcMar>
          </w:tcPr>
          <w:p w:rsidR="00B60988" w:rsidRDefault="004A22C5">
            <w:pPr>
              <w:spacing w:before="240" w:after="240"/>
              <w:rPr>
                <w:rFonts w:ascii="Times New Roman" w:eastAsia="Times New Roman" w:hAnsi="Times New Roman" w:cs="Times New Roman"/>
              </w:rPr>
            </w:pPr>
            <w:r>
              <w:rPr>
                <w:rFonts w:ascii="Times New Roman" w:eastAsia="Times New Roman" w:hAnsi="Times New Roman" w:cs="Times New Roman"/>
              </w:rPr>
              <w:t>SignUp</w:t>
            </w:r>
          </w:p>
        </w:tc>
      </w:tr>
      <w:tr w:rsidR="00B60988">
        <w:trPr>
          <w:trHeight w:val="485"/>
        </w:trPr>
        <w:tc>
          <w:tcPr>
            <w:tcW w:w="4425" w:type="dxa"/>
            <w:tcBorders>
              <w:top w:val="nil"/>
              <w:left w:val="nil"/>
              <w:bottom w:val="single" w:sz="8" w:space="0" w:color="7F7F7F"/>
              <w:right w:val="nil"/>
            </w:tcBorders>
            <w:tcMar>
              <w:top w:w="100" w:type="dxa"/>
              <w:left w:w="100" w:type="dxa"/>
              <w:bottom w:w="100" w:type="dxa"/>
              <w:right w:w="100" w:type="dxa"/>
            </w:tcMar>
          </w:tcPr>
          <w:p w:rsidR="00B60988" w:rsidRDefault="004A22C5">
            <w:pPr>
              <w:spacing w:before="240" w:after="240"/>
              <w:rPr>
                <w:rFonts w:ascii="Times New Roman" w:eastAsia="Times New Roman" w:hAnsi="Times New Roman" w:cs="Times New Roman"/>
              </w:rPr>
            </w:pPr>
            <w:r>
              <w:rPr>
                <w:rFonts w:ascii="Times New Roman" w:eastAsia="Times New Roman" w:hAnsi="Times New Roman" w:cs="Times New Roman"/>
              </w:rPr>
              <w:t>Participating Actor</w:t>
            </w:r>
          </w:p>
        </w:tc>
        <w:tc>
          <w:tcPr>
            <w:tcW w:w="4455" w:type="dxa"/>
            <w:tcBorders>
              <w:top w:val="nil"/>
              <w:left w:val="nil"/>
              <w:bottom w:val="single" w:sz="8" w:space="0" w:color="7F7F7F"/>
              <w:right w:val="nil"/>
            </w:tcBorders>
            <w:tcMar>
              <w:top w:w="100" w:type="dxa"/>
              <w:left w:w="100" w:type="dxa"/>
              <w:bottom w:w="100" w:type="dxa"/>
              <w:right w:w="100" w:type="dxa"/>
            </w:tcMar>
          </w:tcPr>
          <w:p w:rsidR="00B60988" w:rsidRDefault="004A22C5">
            <w:pPr>
              <w:spacing w:before="240" w:after="240"/>
              <w:rPr>
                <w:rFonts w:ascii="Times New Roman" w:eastAsia="Times New Roman" w:hAnsi="Times New Roman" w:cs="Times New Roman"/>
              </w:rPr>
            </w:pPr>
            <w:r>
              <w:rPr>
                <w:rFonts w:ascii="Times New Roman" w:eastAsia="Times New Roman" w:hAnsi="Times New Roman" w:cs="Times New Roman"/>
              </w:rPr>
              <w:t>Initiated by Customer</w:t>
            </w:r>
          </w:p>
        </w:tc>
      </w:tr>
      <w:tr w:rsidR="00B60988">
        <w:trPr>
          <w:trHeight w:val="2870"/>
        </w:trPr>
        <w:tc>
          <w:tcPr>
            <w:tcW w:w="4425" w:type="dxa"/>
            <w:tcBorders>
              <w:top w:val="nil"/>
              <w:left w:val="nil"/>
              <w:bottom w:val="nil"/>
              <w:right w:val="nil"/>
            </w:tcBorders>
            <w:tcMar>
              <w:top w:w="100" w:type="dxa"/>
              <w:left w:w="100" w:type="dxa"/>
              <w:bottom w:w="100" w:type="dxa"/>
              <w:right w:w="100" w:type="dxa"/>
            </w:tcMar>
          </w:tcPr>
          <w:p w:rsidR="00B60988" w:rsidRDefault="004A22C5">
            <w:pPr>
              <w:spacing w:before="240" w:after="240"/>
              <w:rPr>
                <w:rFonts w:ascii="Times New Roman" w:eastAsia="Times New Roman" w:hAnsi="Times New Roman" w:cs="Times New Roman"/>
              </w:rPr>
            </w:pPr>
            <w:r>
              <w:rPr>
                <w:rFonts w:ascii="Times New Roman" w:eastAsia="Times New Roman" w:hAnsi="Times New Roman" w:cs="Times New Roman"/>
              </w:rPr>
              <w:lastRenderedPageBreak/>
              <w:t>Flow of Events</w:t>
            </w:r>
          </w:p>
        </w:tc>
        <w:tc>
          <w:tcPr>
            <w:tcW w:w="4455" w:type="dxa"/>
            <w:tcBorders>
              <w:top w:val="nil"/>
              <w:left w:val="nil"/>
              <w:bottom w:val="nil"/>
              <w:right w:val="nil"/>
            </w:tcBorders>
            <w:tcMar>
              <w:top w:w="100" w:type="dxa"/>
              <w:left w:w="100" w:type="dxa"/>
              <w:bottom w:w="100" w:type="dxa"/>
              <w:right w:w="100" w:type="dxa"/>
            </w:tcMar>
          </w:tcPr>
          <w:p w:rsidR="00B60988" w:rsidRDefault="004A22C5">
            <w:pPr>
              <w:numPr>
                <w:ilvl w:val="0"/>
                <w:numId w:val="8"/>
              </w:numPr>
              <w:spacing w:before="240"/>
              <w:rPr>
                <w:rFonts w:ascii="Times New Roman" w:eastAsia="Times New Roman" w:hAnsi="Times New Roman" w:cs="Times New Roman"/>
              </w:rPr>
            </w:pPr>
            <w:r>
              <w:rPr>
                <w:rFonts w:ascii="Times New Roman" w:eastAsia="Times New Roman" w:hAnsi="Times New Roman" w:cs="Times New Roman"/>
              </w:rPr>
              <w:t>Customer clicks on the SignUp button on the Homepage.</w:t>
            </w:r>
          </w:p>
          <w:p w:rsidR="00B60988" w:rsidRDefault="004A22C5">
            <w:pPr>
              <w:numPr>
                <w:ilvl w:val="0"/>
                <w:numId w:val="8"/>
              </w:numPr>
              <w:rPr>
                <w:rFonts w:ascii="Times New Roman" w:eastAsia="Times New Roman" w:hAnsi="Times New Roman" w:cs="Times New Roman"/>
              </w:rPr>
            </w:pPr>
            <w:r>
              <w:rPr>
                <w:rFonts w:ascii="Times New Roman" w:eastAsia="Times New Roman" w:hAnsi="Times New Roman" w:cs="Times New Roman"/>
              </w:rPr>
              <w:t>Customers are prompted to enter their details like First name, Last name, Email Id, Password, Confirm password, Address and PhoneNo.</w:t>
            </w:r>
          </w:p>
          <w:p w:rsidR="00B60988" w:rsidRDefault="004A22C5">
            <w:pPr>
              <w:numPr>
                <w:ilvl w:val="0"/>
                <w:numId w:val="8"/>
              </w:numPr>
              <w:spacing w:after="240"/>
              <w:rPr>
                <w:rFonts w:ascii="Times New Roman" w:eastAsia="Times New Roman" w:hAnsi="Times New Roman" w:cs="Times New Roman"/>
              </w:rPr>
            </w:pPr>
            <w:r>
              <w:rPr>
                <w:rFonts w:ascii="Times New Roman" w:eastAsia="Times New Roman" w:hAnsi="Times New Roman" w:cs="Times New Roman"/>
              </w:rPr>
              <w:t>Customer is either Signed Up successfully or a SignUp failure page is displayed.</w:t>
            </w:r>
          </w:p>
        </w:tc>
      </w:tr>
      <w:tr w:rsidR="00B60988">
        <w:trPr>
          <w:trHeight w:val="485"/>
        </w:trPr>
        <w:tc>
          <w:tcPr>
            <w:tcW w:w="4425" w:type="dxa"/>
            <w:tcBorders>
              <w:top w:val="single" w:sz="8" w:space="0" w:color="7F7F7F"/>
              <w:left w:val="nil"/>
              <w:bottom w:val="single" w:sz="8" w:space="0" w:color="7F7F7F"/>
              <w:right w:val="nil"/>
            </w:tcBorders>
            <w:tcMar>
              <w:top w:w="100" w:type="dxa"/>
              <w:left w:w="100" w:type="dxa"/>
              <w:bottom w:w="100" w:type="dxa"/>
              <w:right w:w="100" w:type="dxa"/>
            </w:tcMar>
          </w:tcPr>
          <w:p w:rsidR="00B60988" w:rsidRDefault="004A22C5">
            <w:pPr>
              <w:spacing w:before="240" w:after="240"/>
              <w:rPr>
                <w:rFonts w:ascii="Times New Roman" w:eastAsia="Times New Roman" w:hAnsi="Times New Roman" w:cs="Times New Roman"/>
              </w:rPr>
            </w:pPr>
            <w:r>
              <w:rPr>
                <w:rFonts w:ascii="Times New Roman" w:eastAsia="Times New Roman" w:hAnsi="Times New Roman" w:cs="Times New Roman"/>
              </w:rPr>
              <w:t>Entry conditions</w:t>
            </w:r>
          </w:p>
        </w:tc>
        <w:tc>
          <w:tcPr>
            <w:tcW w:w="4455" w:type="dxa"/>
            <w:tcBorders>
              <w:top w:val="single" w:sz="8" w:space="0" w:color="7F7F7F"/>
              <w:left w:val="nil"/>
              <w:bottom w:val="single" w:sz="8" w:space="0" w:color="7F7F7F"/>
              <w:right w:val="nil"/>
            </w:tcBorders>
            <w:tcMar>
              <w:top w:w="100" w:type="dxa"/>
              <w:left w:w="100" w:type="dxa"/>
              <w:bottom w:w="100" w:type="dxa"/>
              <w:right w:w="100" w:type="dxa"/>
            </w:tcMar>
          </w:tcPr>
          <w:p w:rsidR="00B60988" w:rsidRDefault="004A22C5">
            <w:pPr>
              <w:spacing w:before="240" w:after="240"/>
              <w:rPr>
                <w:rFonts w:ascii="Times New Roman" w:eastAsia="Times New Roman" w:hAnsi="Times New Roman" w:cs="Times New Roman"/>
              </w:rPr>
            </w:pPr>
            <w:r>
              <w:rPr>
                <w:rFonts w:ascii="Times New Roman" w:eastAsia="Times New Roman" w:hAnsi="Times New Roman" w:cs="Times New Roman"/>
              </w:rPr>
              <w:t>Amazon Web Page for SignUp has been loaded.</w:t>
            </w:r>
          </w:p>
        </w:tc>
      </w:tr>
      <w:tr w:rsidR="00B60988">
        <w:trPr>
          <w:trHeight w:val="770"/>
        </w:trPr>
        <w:tc>
          <w:tcPr>
            <w:tcW w:w="4425" w:type="dxa"/>
            <w:tcBorders>
              <w:top w:val="nil"/>
              <w:left w:val="nil"/>
              <w:bottom w:val="nil"/>
              <w:right w:val="nil"/>
            </w:tcBorders>
            <w:tcMar>
              <w:top w:w="100" w:type="dxa"/>
              <w:left w:w="100" w:type="dxa"/>
              <w:bottom w:w="100" w:type="dxa"/>
              <w:right w:w="100" w:type="dxa"/>
            </w:tcMar>
          </w:tcPr>
          <w:p w:rsidR="00B60988" w:rsidRDefault="004A22C5">
            <w:pPr>
              <w:spacing w:before="240" w:after="240"/>
              <w:rPr>
                <w:rFonts w:ascii="Times New Roman" w:eastAsia="Times New Roman" w:hAnsi="Times New Roman" w:cs="Times New Roman"/>
              </w:rPr>
            </w:pPr>
            <w:r>
              <w:rPr>
                <w:rFonts w:ascii="Times New Roman" w:eastAsia="Times New Roman" w:hAnsi="Times New Roman" w:cs="Times New Roman"/>
              </w:rPr>
              <w:t>Exit conditions</w:t>
            </w:r>
          </w:p>
        </w:tc>
        <w:tc>
          <w:tcPr>
            <w:tcW w:w="4455" w:type="dxa"/>
            <w:tcBorders>
              <w:top w:val="nil"/>
              <w:left w:val="nil"/>
              <w:bottom w:val="nil"/>
              <w:right w:val="nil"/>
            </w:tcBorders>
            <w:tcMar>
              <w:top w:w="100" w:type="dxa"/>
              <w:left w:w="100" w:type="dxa"/>
              <w:bottom w:w="100" w:type="dxa"/>
              <w:right w:w="100" w:type="dxa"/>
            </w:tcMar>
          </w:tcPr>
          <w:p w:rsidR="00B60988" w:rsidRDefault="004A22C5">
            <w:pPr>
              <w:spacing w:before="240" w:after="240"/>
              <w:rPr>
                <w:rFonts w:ascii="Times New Roman" w:eastAsia="Times New Roman" w:hAnsi="Times New Roman" w:cs="Times New Roman"/>
              </w:rPr>
            </w:pPr>
            <w:r>
              <w:rPr>
                <w:rFonts w:ascii="Times New Roman" w:eastAsia="Times New Roman" w:hAnsi="Times New Roman" w:cs="Times New Roman"/>
              </w:rPr>
              <w:t>SignUp is confirmed of success or failure.</w:t>
            </w:r>
          </w:p>
        </w:tc>
      </w:tr>
      <w:tr w:rsidR="00B60988">
        <w:trPr>
          <w:trHeight w:val="770"/>
        </w:trPr>
        <w:tc>
          <w:tcPr>
            <w:tcW w:w="4425" w:type="dxa"/>
            <w:tcBorders>
              <w:top w:val="single" w:sz="8" w:space="0" w:color="7F7F7F"/>
              <w:left w:val="nil"/>
              <w:bottom w:val="single" w:sz="12" w:space="0" w:color="000000"/>
              <w:right w:val="nil"/>
            </w:tcBorders>
            <w:tcMar>
              <w:top w:w="100" w:type="dxa"/>
              <w:left w:w="100" w:type="dxa"/>
              <w:bottom w:w="100" w:type="dxa"/>
              <w:right w:w="100" w:type="dxa"/>
            </w:tcMar>
          </w:tcPr>
          <w:p w:rsidR="00B60988" w:rsidRDefault="004A22C5">
            <w:pPr>
              <w:spacing w:before="240" w:after="240"/>
              <w:rPr>
                <w:rFonts w:ascii="Times New Roman" w:eastAsia="Times New Roman" w:hAnsi="Times New Roman" w:cs="Times New Roman"/>
              </w:rPr>
            </w:pPr>
            <w:r>
              <w:rPr>
                <w:rFonts w:ascii="Times New Roman" w:eastAsia="Times New Roman" w:hAnsi="Times New Roman" w:cs="Times New Roman"/>
              </w:rPr>
              <w:t>Quality Requirements</w:t>
            </w:r>
          </w:p>
        </w:tc>
        <w:tc>
          <w:tcPr>
            <w:tcW w:w="4455" w:type="dxa"/>
            <w:tcBorders>
              <w:top w:val="single" w:sz="8" w:space="0" w:color="7F7F7F"/>
              <w:left w:val="nil"/>
              <w:bottom w:val="single" w:sz="12" w:space="0" w:color="000000"/>
              <w:right w:val="nil"/>
            </w:tcBorders>
            <w:tcMar>
              <w:top w:w="100" w:type="dxa"/>
              <w:left w:w="100" w:type="dxa"/>
              <w:bottom w:w="100" w:type="dxa"/>
              <w:right w:w="100" w:type="dxa"/>
            </w:tcMar>
          </w:tcPr>
          <w:p w:rsidR="00B60988" w:rsidRDefault="004A22C5">
            <w:pPr>
              <w:spacing w:before="240" w:after="240"/>
              <w:rPr>
                <w:rFonts w:ascii="Times New Roman" w:eastAsia="Times New Roman" w:hAnsi="Times New Roman" w:cs="Times New Roman"/>
              </w:rPr>
            </w:pPr>
            <w:r>
              <w:rPr>
                <w:rFonts w:ascii="Times New Roman" w:eastAsia="Times New Roman" w:hAnsi="Times New Roman" w:cs="Times New Roman"/>
              </w:rPr>
              <w:t>Results must be displayed in less than 3 seconds</w:t>
            </w:r>
          </w:p>
        </w:tc>
      </w:tr>
    </w:tbl>
    <w:p w:rsidR="00B60988" w:rsidRDefault="00B60988">
      <w:pPr>
        <w:rPr>
          <w:rFonts w:ascii="Times New Roman" w:eastAsia="Times New Roman" w:hAnsi="Times New Roman" w:cs="Times New Roman"/>
          <w:b/>
          <w:sz w:val="28"/>
          <w:szCs w:val="28"/>
        </w:rPr>
      </w:pPr>
    </w:p>
    <w:p w:rsidR="00B60988" w:rsidRDefault="004A22C5">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The most refined final use cases:</w:t>
      </w:r>
    </w:p>
    <w:p w:rsidR="00B60988" w:rsidRDefault="00B60988">
      <w:pPr>
        <w:rPr>
          <w:rFonts w:ascii="Times New Roman" w:eastAsia="Times New Roman" w:hAnsi="Times New Roman" w:cs="Times New Roman"/>
        </w:rPr>
      </w:pPr>
    </w:p>
    <w:tbl>
      <w:tblPr>
        <w:tblStyle w:val="afc"/>
        <w:tblW w:w="8880" w:type="dxa"/>
        <w:tblBorders>
          <w:top w:val="nil"/>
          <w:left w:val="nil"/>
          <w:bottom w:val="nil"/>
          <w:right w:val="nil"/>
          <w:insideH w:val="nil"/>
          <w:insideV w:val="nil"/>
        </w:tblBorders>
        <w:tblLayout w:type="fixed"/>
        <w:tblLook w:val="0600" w:firstRow="0" w:lastRow="0" w:firstColumn="0" w:lastColumn="0" w:noHBand="1" w:noVBand="1"/>
      </w:tblPr>
      <w:tblGrid>
        <w:gridCol w:w="4350"/>
        <w:gridCol w:w="4530"/>
      </w:tblGrid>
      <w:tr w:rsidR="00B60988">
        <w:trPr>
          <w:trHeight w:val="485"/>
        </w:trPr>
        <w:tc>
          <w:tcPr>
            <w:tcW w:w="4350" w:type="dxa"/>
            <w:tcBorders>
              <w:top w:val="single" w:sz="12" w:space="0" w:color="000000"/>
              <w:left w:val="nil"/>
              <w:bottom w:val="single" w:sz="8" w:space="0" w:color="7F7F7F"/>
              <w:right w:val="nil"/>
            </w:tcBorders>
            <w:tcMar>
              <w:top w:w="100" w:type="dxa"/>
              <w:left w:w="100" w:type="dxa"/>
              <w:bottom w:w="100" w:type="dxa"/>
              <w:right w:w="100" w:type="dxa"/>
            </w:tcMar>
          </w:tcPr>
          <w:p w:rsidR="00B60988" w:rsidRDefault="004A22C5">
            <w:pPr>
              <w:spacing w:before="240" w:after="240"/>
              <w:rPr>
                <w:rFonts w:ascii="Times New Roman" w:eastAsia="Times New Roman" w:hAnsi="Times New Roman" w:cs="Times New Roman"/>
              </w:rPr>
            </w:pPr>
            <w:r>
              <w:rPr>
                <w:rFonts w:ascii="Times New Roman" w:eastAsia="Times New Roman" w:hAnsi="Times New Roman" w:cs="Times New Roman"/>
              </w:rPr>
              <w:t>Use case name</w:t>
            </w:r>
          </w:p>
        </w:tc>
        <w:tc>
          <w:tcPr>
            <w:tcW w:w="4530" w:type="dxa"/>
            <w:tcBorders>
              <w:top w:val="single" w:sz="12" w:space="0" w:color="000000"/>
              <w:left w:val="nil"/>
              <w:bottom w:val="single" w:sz="8" w:space="0" w:color="7F7F7F"/>
              <w:right w:val="nil"/>
            </w:tcBorders>
            <w:tcMar>
              <w:top w:w="100" w:type="dxa"/>
              <w:left w:w="100" w:type="dxa"/>
              <w:bottom w:w="100" w:type="dxa"/>
              <w:right w:w="100" w:type="dxa"/>
            </w:tcMar>
          </w:tcPr>
          <w:p w:rsidR="00B60988" w:rsidRDefault="004A22C5">
            <w:pPr>
              <w:spacing w:before="240" w:after="240"/>
              <w:rPr>
                <w:rFonts w:ascii="Times New Roman" w:eastAsia="Times New Roman" w:hAnsi="Times New Roman" w:cs="Times New Roman"/>
              </w:rPr>
            </w:pPr>
            <w:r>
              <w:rPr>
                <w:rFonts w:ascii="Times New Roman" w:eastAsia="Times New Roman" w:hAnsi="Times New Roman" w:cs="Times New Roman"/>
              </w:rPr>
              <w:t>SignUp</w:t>
            </w:r>
          </w:p>
        </w:tc>
      </w:tr>
      <w:tr w:rsidR="00B60988">
        <w:trPr>
          <w:trHeight w:val="485"/>
        </w:trPr>
        <w:tc>
          <w:tcPr>
            <w:tcW w:w="4350" w:type="dxa"/>
            <w:tcBorders>
              <w:top w:val="nil"/>
              <w:left w:val="nil"/>
              <w:bottom w:val="single" w:sz="8" w:space="0" w:color="7F7F7F"/>
              <w:right w:val="nil"/>
            </w:tcBorders>
            <w:tcMar>
              <w:top w:w="100" w:type="dxa"/>
              <w:left w:w="100" w:type="dxa"/>
              <w:bottom w:w="100" w:type="dxa"/>
              <w:right w:w="100" w:type="dxa"/>
            </w:tcMar>
          </w:tcPr>
          <w:p w:rsidR="00B60988" w:rsidRDefault="004A22C5">
            <w:pPr>
              <w:spacing w:before="240" w:after="240"/>
              <w:rPr>
                <w:rFonts w:ascii="Times New Roman" w:eastAsia="Times New Roman" w:hAnsi="Times New Roman" w:cs="Times New Roman"/>
              </w:rPr>
            </w:pPr>
            <w:r>
              <w:rPr>
                <w:rFonts w:ascii="Times New Roman" w:eastAsia="Times New Roman" w:hAnsi="Times New Roman" w:cs="Times New Roman"/>
              </w:rPr>
              <w:t>Participating Actor</w:t>
            </w:r>
          </w:p>
        </w:tc>
        <w:tc>
          <w:tcPr>
            <w:tcW w:w="4530" w:type="dxa"/>
            <w:tcBorders>
              <w:top w:val="nil"/>
              <w:left w:val="nil"/>
              <w:bottom w:val="single" w:sz="8" w:space="0" w:color="7F7F7F"/>
              <w:right w:val="nil"/>
            </w:tcBorders>
            <w:tcMar>
              <w:top w:w="100" w:type="dxa"/>
              <w:left w:w="100" w:type="dxa"/>
              <w:bottom w:w="100" w:type="dxa"/>
              <w:right w:w="100" w:type="dxa"/>
            </w:tcMar>
          </w:tcPr>
          <w:p w:rsidR="00B60988" w:rsidRDefault="004A22C5">
            <w:pPr>
              <w:spacing w:before="240" w:after="240"/>
              <w:rPr>
                <w:rFonts w:ascii="Times New Roman" w:eastAsia="Times New Roman" w:hAnsi="Times New Roman" w:cs="Times New Roman"/>
              </w:rPr>
            </w:pPr>
            <w:r>
              <w:rPr>
                <w:rFonts w:ascii="Times New Roman" w:eastAsia="Times New Roman" w:hAnsi="Times New Roman" w:cs="Times New Roman"/>
              </w:rPr>
              <w:t>Initiated by Customer</w:t>
            </w:r>
          </w:p>
        </w:tc>
      </w:tr>
      <w:tr w:rsidR="00B60988">
        <w:trPr>
          <w:trHeight w:val="5510"/>
        </w:trPr>
        <w:tc>
          <w:tcPr>
            <w:tcW w:w="4350" w:type="dxa"/>
            <w:tcBorders>
              <w:top w:val="nil"/>
              <w:left w:val="nil"/>
              <w:bottom w:val="nil"/>
              <w:right w:val="nil"/>
            </w:tcBorders>
            <w:tcMar>
              <w:top w:w="100" w:type="dxa"/>
              <w:left w:w="100" w:type="dxa"/>
              <w:bottom w:w="100" w:type="dxa"/>
              <w:right w:w="100" w:type="dxa"/>
            </w:tcMar>
          </w:tcPr>
          <w:p w:rsidR="00B60988" w:rsidRDefault="004A22C5">
            <w:pPr>
              <w:spacing w:before="240" w:after="240"/>
              <w:rPr>
                <w:rFonts w:ascii="Times New Roman" w:eastAsia="Times New Roman" w:hAnsi="Times New Roman" w:cs="Times New Roman"/>
              </w:rPr>
            </w:pPr>
            <w:r>
              <w:rPr>
                <w:rFonts w:ascii="Times New Roman" w:eastAsia="Times New Roman" w:hAnsi="Times New Roman" w:cs="Times New Roman"/>
              </w:rPr>
              <w:lastRenderedPageBreak/>
              <w:t>Flow of Events</w:t>
            </w:r>
          </w:p>
        </w:tc>
        <w:tc>
          <w:tcPr>
            <w:tcW w:w="4530" w:type="dxa"/>
            <w:tcBorders>
              <w:top w:val="nil"/>
              <w:left w:val="nil"/>
              <w:bottom w:val="nil"/>
              <w:right w:val="nil"/>
            </w:tcBorders>
            <w:tcMar>
              <w:top w:w="100" w:type="dxa"/>
              <w:left w:w="100" w:type="dxa"/>
              <w:bottom w:w="100" w:type="dxa"/>
              <w:right w:w="100" w:type="dxa"/>
            </w:tcMar>
          </w:tcPr>
          <w:p w:rsidR="00B60988" w:rsidRDefault="004A22C5">
            <w:pPr>
              <w:spacing w:before="240" w:after="240"/>
              <w:rPr>
                <w:rFonts w:ascii="Times New Roman" w:eastAsia="Times New Roman" w:hAnsi="Times New Roman" w:cs="Times New Roman"/>
              </w:rPr>
            </w:pPr>
            <w:r>
              <w:rPr>
                <w:rFonts w:ascii="Times New Roman" w:eastAsia="Times New Roman" w:hAnsi="Times New Roman" w:cs="Times New Roman"/>
              </w:rPr>
              <w:t>1. A SignUpWindow asks the customer to enter his name, email address, contact and address information and asks the customer to create a username and password. After that the customer  needs to click the enroll button.</w:t>
            </w:r>
            <w:ins w:id="24" w:author="Dr. Yongming Tang" w:date="2020-11-16T12:27:00Z">
              <w:r w:rsidR="009C2569">
                <w:rPr>
                  <w:rFonts w:ascii="Times New Roman" w:eastAsia="Times New Roman" w:hAnsi="Times New Roman" w:cs="Times New Roman"/>
                </w:rPr>
                <w:t xml:space="preserve"> //Starts from </w:t>
              </w:r>
              <w:r w:rsidR="009C2569">
                <w:rPr>
                  <w:rFonts w:ascii="Times New Roman" w:eastAsia="Times New Roman" w:hAnsi="Times New Roman" w:cs="Times New Roman"/>
                </w:rPr>
                <w:t>Customer clicks on the SignUp</w:t>
              </w:r>
            </w:ins>
          </w:p>
          <w:p w:rsidR="00B60988" w:rsidRDefault="004A22C5">
            <w:pPr>
              <w:spacing w:before="240" w:after="240"/>
              <w:rPr>
                <w:rFonts w:ascii="Times New Roman" w:eastAsia="Times New Roman" w:hAnsi="Times New Roman" w:cs="Times New Roman"/>
              </w:rPr>
            </w:pPr>
            <w:r>
              <w:rPr>
                <w:rFonts w:ascii="Times New Roman" w:eastAsia="Times New Roman" w:hAnsi="Times New Roman" w:cs="Times New Roman"/>
              </w:rPr>
              <w:t>2. A SignUpControl is created which gets the data of customers from the SignUpWindow.</w:t>
            </w:r>
          </w:p>
          <w:p w:rsidR="00B60988" w:rsidRDefault="004A22C5">
            <w:pPr>
              <w:spacing w:before="240" w:after="240"/>
              <w:rPr>
                <w:rFonts w:ascii="Times New Roman" w:eastAsia="Times New Roman" w:hAnsi="Times New Roman" w:cs="Times New Roman"/>
              </w:rPr>
            </w:pPr>
            <w:r>
              <w:rPr>
                <w:rFonts w:ascii="Times New Roman" w:eastAsia="Times New Roman" w:hAnsi="Times New Roman" w:cs="Times New Roman"/>
              </w:rPr>
              <w:t xml:space="preserve">3. SignUpControl creates entity object UserAccount and invokes operation EnrollUser to record the First name, Last name, email address, contact and address information. </w:t>
            </w:r>
          </w:p>
          <w:p w:rsidR="00B60988" w:rsidRDefault="004A22C5">
            <w:pPr>
              <w:spacing w:before="240" w:after="240"/>
              <w:rPr>
                <w:rFonts w:ascii="Times New Roman" w:eastAsia="Times New Roman" w:hAnsi="Times New Roman" w:cs="Times New Roman"/>
              </w:rPr>
            </w:pPr>
            <w:r>
              <w:rPr>
                <w:rFonts w:ascii="Times New Roman" w:eastAsia="Times New Roman" w:hAnsi="Times New Roman" w:cs="Times New Roman"/>
              </w:rPr>
              <w:t xml:space="preserve">4. SignUpControl creates a ResultWindowBO. System shows successful signup or signup failed due to the details already existing or incorrect username or password.                 </w:t>
            </w:r>
          </w:p>
        </w:tc>
      </w:tr>
      <w:tr w:rsidR="00B60988">
        <w:trPr>
          <w:trHeight w:val="485"/>
        </w:trPr>
        <w:tc>
          <w:tcPr>
            <w:tcW w:w="4350" w:type="dxa"/>
            <w:tcBorders>
              <w:top w:val="single" w:sz="8" w:space="0" w:color="7F7F7F"/>
              <w:left w:val="nil"/>
              <w:bottom w:val="single" w:sz="8" w:space="0" w:color="7F7F7F"/>
              <w:right w:val="nil"/>
            </w:tcBorders>
            <w:tcMar>
              <w:top w:w="100" w:type="dxa"/>
              <w:left w:w="100" w:type="dxa"/>
              <w:bottom w:w="100" w:type="dxa"/>
              <w:right w:w="100" w:type="dxa"/>
            </w:tcMar>
          </w:tcPr>
          <w:p w:rsidR="00B60988" w:rsidRDefault="004A22C5">
            <w:pPr>
              <w:spacing w:before="240" w:after="240"/>
              <w:rPr>
                <w:rFonts w:ascii="Times New Roman" w:eastAsia="Times New Roman" w:hAnsi="Times New Roman" w:cs="Times New Roman"/>
              </w:rPr>
            </w:pPr>
            <w:r>
              <w:rPr>
                <w:rFonts w:ascii="Times New Roman" w:eastAsia="Times New Roman" w:hAnsi="Times New Roman" w:cs="Times New Roman"/>
              </w:rPr>
              <w:t>Entry conditions</w:t>
            </w:r>
          </w:p>
        </w:tc>
        <w:tc>
          <w:tcPr>
            <w:tcW w:w="4530" w:type="dxa"/>
            <w:tcBorders>
              <w:top w:val="single" w:sz="8" w:space="0" w:color="7F7F7F"/>
              <w:left w:val="nil"/>
              <w:bottom w:val="single" w:sz="8" w:space="0" w:color="7F7F7F"/>
              <w:right w:val="nil"/>
            </w:tcBorders>
            <w:tcMar>
              <w:top w:w="100" w:type="dxa"/>
              <w:left w:w="100" w:type="dxa"/>
              <w:bottom w:w="100" w:type="dxa"/>
              <w:right w:w="100" w:type="dxa"/>
            </w:tcMar>
          </w:tcPr>
          <w:p w:rsidR="00B60988" w:rsidRDefault="004A22C5">
            <w:pPr>
              <w:spacing w:before="240" w:after="240"/>
              <w:rPr>
                <w:rFonts w:ascii="Times New Roman" w:eastAsia="Times New Roman" w:hAnsi="Times New Roman" w:cs="Times New Roman"/>
              </w:rPr>
            </w:pPr>
            <w:r>
              <w:rPr>
                <w:rFonts w:ascii="Times New Roman" w:eastAsia="Times New Roman" w:hAnsi="Times New Roman" w:cs="Times New Roman"/>
              </w:rPr>
              <w:t>Amazon Web Page for SignUp has been loaded.</w:t>
            </w:r>
          </w:p>
        </w:tc>
      </w:tr>
      <w:tr w:rsidR="00B60988">
        <w:trPr>
          <w:trHeight w:val="485"/>
        </w:trPr>
        <w:tc>
          <w:tcPr>
            <w:tcW w:w="4350" w:type="dxa"/>
            <w:tcBorders>
              <w:top w:val="nil"/>
              <w:left w:val="nil"/>
              <w:bottom w:val="nil"/>
              <w:right w:val="nil"/>
            </w:tcBorders>
            <w:tcMar>
              <w:top w:w="100" w:type="dxa"/>
              <w:left w:w="100" w:type="dxa"/>
              <w:bottom w:w="100" w:type="dxa"/>
              <w:right w:w="100" w:type="dxa"/>
            </w:tcMar>
          </w:tcPr>
          <w:p w:rsidR="00B60988" w:rsidRDefault="004A22C5">
            <w:pPr>
              <w:spacing w:before="240" w:after="240"/>
              <w:rPr>
                <w:rFonts w:ascii="Times New Roman" w:eastAsia="Times New Roman" w:hAnsi="Times New Roman" w:cs="Times New Roman"/>
              </w:rPr>
            </w:pPr>
            <w:r>
              <w:rPr>
                <w:rFonts w:ascii="Times New Roman" w:eastAsia="Times New Roman" w:hAnsi="Times New Roman" w:cs="Times New Roman"/>
              </w:rPr>
              <w:t>Exit conditions</w:t>
            </w:r>
          </w:p>
        </w:tc>
        <w:tc>
          <w:tcPr>
            <w:tcW w:w="4530" w:type="dxa"/>
            <w:tcBorders>
              <w:top w:val="nil"/>
              <w:left w:val="nil"/>
              <w:bottom w:val="nil"/>
              <w:right w:val="nil"/>
            </w:tcBorders>
            <w:tcMar>
              <w:top w:w="100" w:type="dxa"/>
              <w:left w:w="100" w:type="dxa"/>
              <w:bottom w:w="100" w:type="dxa"/>
              <w:right w:w="100" w:type="dxa"/>
            </w:tcMar>
          </w:tcPr>
          <w:p w:rsidR="00B60988" w:rsidRDefault="004A22C5">
            <w:pPr>
              <w:spacing w:before="240" w:after="240"/>
              <w:rPr>
                <w:rFonts w:ascii="Times New Roman" w:eastAsia="Times New Roman" w:hAnsi="Times New Roman" w:cs="Times New Roman"/>
              </w:rPr>
            </w:pPr>
            <w:r>
              <w:rPr>
                <w:rFonts w:ascii="Times New Roman" w:eastAsia="Times New Roman" w:hAnsi="Times New Roman" w:cs="Times New Roman"/>
              </w:rPr>
              <w:t xml:space="preserve"> SignUp is confirmed of success or failure..</w:t>
            </w:r>
          </w:p>
        </w:tc>
      </w:tr>
      <w:tr w:rsidR="00B60988">
        <w:trPr>
          <w:trHeight w:val="770"/>
        </w:trPr>
        <w:tc>
          <w:tcPr>
            <w:tcW w:w="4350" w:type="dxa"/>
            <w:tcBorders>
              <w:top w:val="single" w:sz="8" w:space="0" w:color="7F7F7F"/>
              <w:left w:val="nil"/>
              <w:bottom w:val="single" w:sz="12" w:space="0" w:color="000000"/>
              <w:right w:val="nil"/>
            </w:tcBorders>
            <w:tcMar>
              <w:top w:w="100" w:type="dxa"/>
              <w:left w:w="100" w:type="dxa"/>
              <w:bottom w:w="100" w:type="dxa"/>
              <w:right w:w="100" w:type="dxa"/>
            </w:tcMar>
          </w:tcPr>
          <w:p w:rsidR="00B60988" w:rsidRDefault="004A22C5">
            <w:pPr>
              <w:spacing w:before="240" w:after="240"/>
              <w:rPr>
                <w:rFonts w:ascii="Times New Roman" w:eastAsia="Times New Roman" w:hAnsi="Times New Roman" w:cs="Times New Roman"/>
              </w:rPr>
            </w:pPr>
            <w:r>
              <w:rPr>
                <w:rFonts w:ascii="Times New Roman" w:eastAsia="Times New Roman" w:hAnsi="Times New Roman" w:cs="Times New Roman"/>
              </w:rPr>
              <w:t>Quality Requirements</w:t>
            </w:r>
          </w:p>
        </w:tc>
        <w:tc>
          <w:tcPr>
            <w:tcW w:w="4530" w:type="dxa"/>
            <w:tcBorders>
              <w:top w:val="single" w:sz="8" w:space="0" w:color="7F7F7F"/>
              <w:left w:val="nil"/>
              <w:bottom w:val="single" w:sz="12" w:space="0" w:color="000000"/>
              <w:right w:val="nil"/>
            </w:tcBorders>
            <w:tcMar>
              <w:top w:w="100" w:type="dxa"/>
              <w:left w:w="100" w:type="dxa"/>
              <w:bottom w:w="100" w:type="dxa"/>
              <w:right w:w="100" w:type="dxa"/>
            </w:tcMar>
          </w:tcPr>
          <w:p w:rsidR="00B60988" w:rsidRDefault="004A22C5">
            <w:pPr>
              <w:spacing w:before="240" w:after="240"/>
              <w:rPr>
                <w:rFonts w:ascii="Times New Roman" w:eastAsia="Times New Roman" w:hAnsi="Times New Roman" w:cs="Times New Roman"/>
              </w:rPr>
            </w:pPr>
            <w:r>
              <w:rPr>
                <w:rFonts w:ascii="Times New Roman" w:eastAsia="Times New Roman" w:hAnsi="Times New Roman" w:cs="Times New Roman"/>
              </w:rPr>
              <w:t>Results must be displayed in less than 3 seconds</w:t>
            </w:r>
          </w:p>
        </w:tc>
      </w:tr>
    </w:tbl>
    <w:p w:rsidR="00B60988" w:rsidRDefault="00B60988">
      <w:pPr>
        <w:rPr>
          <w:rFonts w:ascii="Times New Roman" w:eastAsia="Times New Roman" w:hAnsi="Times New Roman" w:cs="Times New Roman"/>
          <w:b/>
          <w:sz w:val="28"/>
          <w:szCs w:val="28"/>
        </w:rPr>
      </w:pPr>
    </w:p>
    <w:p w:rsidR="00B60988" w:rsidRDefault="00B60988">
      <w:pPr>
        <w:rPr>
          <w:rFonts w:ascii="Times New Roman" w:eastAsia="Times New Roman" w:hAnsi="Times New Roman" w:cs="Times New Roman"/>
        </w:rPr>
      </w:pPr>
    </w:p>
    <w:p w:rsidR="00B60988" w:rsidRDefault="00B60988">
      <w:pPr>
        <w:rPr>
          <w:rFonts w:ascii="Times New Roman" w:eastAsia="Times New Roman" w:hAnsi="Times New Roman" w:cs="Times New Roman"/>
        </w:rPr>
      </w:pPr>
    </w:p>
    <w:p w:rsidR="00B60988" w:rsidRDefault="00B60988">
      <w:pPr>
        <w:rPr>
          <w:rFonts w:ascii="Times New Roman" w:eastAsia="Times New Roman" w:hAnsi="Times New Roman" w:cs="Times New Roman"/>
        </w:rPr>
      </w:pPr>
    </w:p>
    <w:p w:rsidR="00B60988" w:rsidRDefault="00B60988">
      <w:pPr>
        <w:rPr>
          <w:rFonts w:ascii="Times New Roman" w:eastAsia="Times New Roman" w:hAnsi="Times New Roman" w:cs="Times New Roman"/>
        </w:rPr>
      </w:pPr>
    </w:p>
    <w:p w:rsidR="00B60988" w:rsidRDefault="00B60988">
      <w:pPr>
        <w:rPr>
          <w:rFonts w:ascii="Times New Roman" w:eastAsia="Times New Roman" w:hAnsi="Times New Roman" w:cs="Times New Roman"/>
        </w:rPr>
      </w:pPr>
    </w:p>
    <w:p w:rsidR="00B60988" w:rsidRDefault="00B60988">
      <w:pPr>
        <w:rPr>
          <w:rFonts w:ascii="Times New Roman" w:eastAsia="Times New Roman" w:hAnsi="Times New Roman" w:cs="Times New Roman"/>
        </w:rPr>
      </w:pPr>
    </w:p>
    <w:p w:rsidR="00B60988" w:rsidRDefault="00B60988">
      <w:pPr>
        <w:rPr>
          <w:rFonts w:ascii="Times New Roman" w:eastAsia="Times New Roman" w:hAnsi="Times New Roman" w:cs="Times New Roman"/>
        </w:rPr>
      </w:pPr>
    </w:p>
    <w:p w:rsidR="00B60988" w:rsidRDefault="00B60988">
      <w:pPr>
        <w:rPr>
          <w:rFonts w:ascii="Times New Roman" w:eastAsia="Times New Roman" w:hAnsi="Times New Roman" w:cs="Times New Roman"/>
        </w:rPr>
      </w:pPr>
    </w:p>
    <w:p w:rsidR="00B60988" w:rsidRDefault="004A22C5">
      <w:pPr>
        <w:pStyle w:val="Heading2"/>
        <w:rPr>
          <w:rFonts w:ascii="Times New Roman" w:eastAsia="Times New Roman" w:hAnsi="Times New Roman" w:cs="Times New Roman"/>
          <w:b/>
        </w:rPr>
      </w:pPr>
      <w:r>
        <w:rPr>
          <w:rFonts w:ascii="Times New Roman" w:eastAsia="Times New Roman" w:hAnsi="Times New Roman" w:cs="Times New Roman"/>
          <w:b/>
        </w:rPr>
        <w:lastRenderedPageBreak/>
        <w:t>Dynamic model:</w:t>
      </w:r>
    </w:p>
    <w:p w:rsidR="00B60988" w:rsidRDefault="00B60988">
      <w:pPr>
        <w:rPr>
          <w:rFonts w:ascii="Times New Roman" w:eastAsia="Times New Roman" w:hAnsi="Times New Roman" w:cs="Times New Roman"/>
        </w:rPr>
      </w:pPr>
    </w:p>
    <w:p w:rsidR="00B60988" w:rsidRDefault="004A22C5">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Sequence diagram:</w:t>
      </w:r>
    </w:p>
    <w:p w:rsidR="00B60988" w:rsidRDefault="004A22C5">
      <w:pPr>
        <w:rPr>
          <w:rFonts w:ascii="Times New Roman" w:eastAsia="Times New Roman" w:hAnsi="Times New Roman" w:cs="Times New Roman"/>
          <w:b/>
          <w:sz w:val="28"/>
          <w:szCs w:val="28"/>
        </w:rPr>
      </w:pPr>
      <w:r>
        <w:rPr>
          <w:rFonts w:ascii="Times New Roman" w:eastAsia="Times New Roman" w:hAnsi="Times New Roman" w:cs="Times New Roman"/>
          <w:noProof/>
          <w:lang w:eastAsia="zh-CN"/>
        </w:rPr>
        <w:drawing>
          <wp:inline distT="114300" distB="114300" distL="114300" distR="114300">
            <wp:extent cx="5943600" cy="3860800"/>
            <wp:effectExtent l="0" t="0" r="0" b="0"/>
            <wp:docPr id="2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43"/>
                    <a:srcRect/>
                    <a:stretch>
                      <a:fillRect/>
                    </a:stretch>
                  </pic:blipFill>
                  <pic:spPr>
                    <a:xfrm>
                      <a:off x="0" y="0"/>
                      <a:ext cx="5943600" cy="3860800"/>
                    </a:xfrm>
                    <a:prstGeom prst="rect">
                      <a:avLst/>
                    </a:prstGeom>
                    <a:ln/>
                  </pic:spPr>
                </pic:pic>
              </a:graphicData>
            </a:graphic>
          </wp:inline>
        </w:drawing>
      </w:r>
    </w:p>
    <w:p w:rsidR="00B60988" w:rsidRDefault="00B60988">
      <w:pPr>
        <w:rPr>
          <w:rFonts w:ascii="Times New Roman" w:eastAsia="Times New Roman" w:hAnsi="Times New Roman" w:cs="Times New Roman"/>
          <w:b/>
          <w:sz w:val="28"/>
          <w:szCs w:val="28"/>
        </w:rPr>
      </w:pPr>
    </w:p>
    <w:p w:rsidR="00B60988" w:rsidRDefault="00B60988">
      <w:pPr>
        <w:rPr>
          <w:rFonts w:ascii="Times New Roman" w:eastAsia="Times New Roman" w:hAnsi="Times New Roman" w:cs="Times New Roman"/>
        </w:rPr>
      </w:pPr>
    </w:p>
    <w:p w:rsidR="00B60988" w:rsidRDefault="004A22C5">
      <w:pPr>
        <w:pStyle w:val="Heading1"/>
        <w:numPr>
          <w:ilvl w:val="0"/>
          <w:numId w:val="3"/>
        </w:numPr>
        <w:rPr>
          <w:rFonts w:ascii="Times New Roman" w:eastAsia="Times New Roman" w:hAnsi="Times New Roman" w:cs="Times New Roman"/>
          <w:sz w:val="28"/>
          <w:szCs w:val="28"/>
        </w:rPr>
      </w:pPr>
      <w:r>
        <w:rPr>
          <w:rFonts w:ascii="Times New Roman" w:eastAsia="Times New Roman" w:hAnsi="Times New Roman" w:cs="Times New Roman"/>
          <w:sz w:val="28"/>
          <w:szCs w:val="28"/>
        </w:rPr>
        <w:t>Customers are able to login to their account.</w:t>
      </w:r>
    </w:p>
    <w:p w:rsidR="00B60988" w:rsidRDefault="00B60988">
      <w:pPr>
        <w:rPr>
          <w:rFonts w:ascii="Times New Roman" w:eastAsia="Times New Roman" w:hAnsi="Times New Roman" w:cs="Times New Roman"/>
        </w:rPr>
      </w:pPr>
    </w:p>
    <w:p w:rsidR="00B60988" w:rsidRDefault="004A22C5">
      <w:pPr>
        <w:pStyle w:val="Heading2"/>
        <w:rPr>
          <w:rFonts w:ascii="Times New Roman" w:eastAsia="Times New Roman" w:hAnsi="Times New Roman" w:cs="Times New Roman"/>
          <w:b/>
        </w:rPr>
      </w:pPr>
      <w:r>
        <w:rPr>
          <w:rFonts w:ascii="Times New Roman" w:eastAsia="Times New Roman" w:hAnsi="Times New Roman" w:cs="Times New Roman"/>
          <w:b/>
        </w:rPr>
        <w:t>Functional model:</w:t>
      </w:r>
    </w:p>
    <w:p w:rsidR="00B60988" w:rsidRDefault="004A22C5">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Scenarios:</w:t>
      </w:r>
    </w:p>
    <w:p w:rsidR="00B60988" w:rsidRDefault="004A22C5">
      <w:pPr>
        <w:spacing w:before="240" w:after="240"/>
        <w:rPr>
          <w:rFonts w:ascii="Times New Roman" w:eastAsia="Times New Roman" w:hAnsi="Times New Roman" w:cs="Times New Roman"/>
        </w:rPr>
      </w:pPr>
      <w:r>
        <w:rPr>
          <w:rFonts w:ascii="Times New Roman" w:eastAsia="Times New Roman" w:hAnsi="Times New Roman" w:cs="Times New Roman"/>
          <w:sz w:val="26"/>
          <w:szCs w:val="26"/>
        </w:rPr>
        <w:t>Functionality:</w:t>
      </w:r>
      <w:r>
        <w:rPr>
          <w:rFonts w:ascii="Times New Roman" w:eastAsia="Times New Roman" w:hAnsi="Times New Roman" w:cs="Times New Roman"/>
        </w:rPr>
        <w:t xml:space="preserve"> Customers can login to the Amazon website by giving his/her userId and password. </w:t>
      </w:r>
    </w:p>
    <w:p w:rsidR="00B60988" w:rsidRDefault="004A22C5">
      <w:pPr>
        <w:spacing w:before="240" w:after="240"/>
        <w:rPr>
          <w:rFonts w:ascii="Times New Roman" w:eastAsia="Times New Roman" w:hAnsi="Times New Roman" w:cs="Times New Roman"/>
          <w:u w:val="single"/>
        </w:rPr>
      </w:pPr>
      <w:r>
        <w:rPr>
          <w:rFonts w:ascii="Times New Roman" w:eastAsia="Times New Roman" w:hAnsi="Times New Roman" w:cs="Times New Roman"/>
          <w:sz w:val="26"/>
          <w:szCs w:val="26"/>
        </w:rPr>
        <w:t>Functionality name:</w:t>
      </w:r>
      <w:r>
        <w:rPr>
          <w:rFonts w:ascii="Times New Roman" w:eastAsia="Times New Roman" w:hAnsi="Times New Roman" w:cs="Times New Roman"/>
        </w:rPr>
        <w:t xml:space="preserve"> </w:t>
      </w:r>
      <w:r>
        <w:rPr>
          <w:rFonts w:ascii="Times New Roman" w:eastAsia="Times New Roman" w:hAnsi="Times New Roman" w:cs="Times New Roman"/>
          <w:u w:val="single"/>
        </w:rPr>
        <w:t>LogIn</w:t>
      </w:r>
    </w:p>
    <w:p w:rsidR="00B60988" w:rsidRDefault="004A22C5">
      <w:pPr>
        <w:spacing w:before="240" w:after="240"/>
        <w:rPr>
          <w:rFonts w:ascii="Times New Roman" w:eastAsia="Times New Roman" w:hAnsi="Times New Roman" w:cs="Times New Roman"/>
          <w:b/>
          <w:sz w:val="28"/>
          <w:szCs w:val="28"/>
        </w:rPr>
      </w:pPr>
      <w:r>
        <w:rPr>
          <w:rFonts w:ascii="Times New Roman" w:eastAsia="Times New Roman" w:hAnsi="Times New Roman" w:cs="Times New Roman"/>
          <w:sz w:val="26"/>
          <w:szCs w:val="26"/>
        </w:rPr>
        <w:t>Example 1:</w:t>
      </w:r>
      <w:r>
        <w:rPr>
          <w:rFonts w:ascii="Times New Roman" w:eastAsia="Times New Roman" w:hAnsi="Times New Roman" w:cs="Times New Roman"/>
        </w:rPr>
        <w:t xml:space="preserve"> Vidya is able to LogIn into the Amazon web page by giving her username and password</w:t>
      </w:r>
    </w:p>
    <w:tbl>
      <w:tblPr>
        <w:tblStyle w:val="afd"/>
        <w:tblW w:w="8880" w:type="dxa"/>
        <w:tblBorders>
          <w:top w:val="nil"/>
          <w:left w:val="nil"/>
          <w:bottom w:val="nil"/>
          <w:right w:val="nil"/>
          <w:insideH w:val="nil"/>
          <w:insideV w:val="nil"/>
        </w:tblBorders>
        <w:tblLayout w:type="fixed"/>
        <w:tblLook w:val="0600" w:firstRow="0" w:lastRow="0" w:firstColumn="0" w:lastColumn="0" w:noHBand="1" w:noVBand="1"/>
      </w:tblPr>
      <w:tblGrid>
        <w:gridCol w:w="4365"/>
        <w:gridCol w:w="4515"/>
      </w:tblGrid>
      <w:tr w:rsidR="00B60988">
        <w:trPr>
          <w:trHeight w:val="770"/>
        </w:trPr>
        <w:tc>
          <w:tcPr>
            <w:tcW w:w="4365" w:type="dxa"/>
            <w:tcBorders>
              <w:top w:val="single" w:sz="12" w:space="0" w:color="000000"/>
              <w:left w:val="nil"/>
              <w:bottom w:val="single" w:sz="8" w:space="0" w:color="7F7F7F"/>
              <w:right w:val="nil"/>
            </w:tcBorders>
            <w:tcMar>
              <w:top w:w="100" w:type="dxa"/>
              <w:left w:w="100" w:type="dxa"/>
              <w:bottom w:w="100" w:type="dxa"/>
              <w:right w:w="100" w:type="dxa"/>
            </w:tcMar>
          </w:tcPr>
          <w:p w:rsidR="00B60988" w:rsidRDefault="004A22C5">
            <w:pPr>
              <w:spacing w:before="240" w:after="240"/>
              <w:rPr>
                <w:rFonts w:ascii="Times New Roman" w:eastAsia="Times New Roman" w:hAnsi="Times New Roman" w:cs="Times New Roman"/>
              </w:rPr>
            </w:pPr>
            <w:r>
              <w:rPr>
                <w:rFonts w:ascii="Times New Roman" w:eastAsia="Times New Roman" w:hAnsi="Times New Roman" w:cs="Times New Roman"/>
              </w:rPr>
              <w:t>Scenario name</w:t>
            </w:r>
          </w:p>
        </w:tc>
        <w:tc>
          <w:tcPr>
            <w:tcW w:w="4515" w:type="dxa"/>
            <w:tcBorders>
              <w:top w:val="single" w:sz="12" w:space="0" w:color="000000"/>
              <w:left w:val="nil"/>
              <w:bottom w:val="single" w:sz="8" w:space="0" w:color="7F7F7F"/>
              <w:right w:val="nil"/>
            </w:tcBorders>
            <w:tcMar>
              <w:top w:w="100" w:type="dxa"/>
              <w:left w:w="100" w:type="dxa"/>
              <w:bottom w:w="100" w:type="dxa"/>
              <w:right w:w="100" w:type="dxa"/>
            </w:tcMar>
          </w:tcPr>
          <w:p w:rsidR="00B60988" w:rsidRDefault="004A22C5">
            <w:pPr>
              <w:spacing w:before="240" w:line="276" w:lineRule="auto"/>
              <w:rPr>
                <w:rFonts w:ascii="Times New Roman" w:eastAsia="Times New Roman" w:hAnsi="Times New Roman" w:cs="Times New Roman"/>
                <w:u w:val="single"/>
              </w:rPr>
            </w:pPr>
            <w:r>
              <w:rPr>
                <w:rFonts w:ascii="Times New Roman" w:eastAsia="Times New Roman" w:hAnsi="Times New Roman" w:cs="Times New Roman"/>
                <w:u w:val="single"/>
              </w:rPr>
              <w:t>LogInSuccessful:LogIn</w:t>
            </w:r>
          </w:p>
        </w:tc>
      </w:tr>
      <w:tr w:rsidR="00B60988">
        <w:trPr>
          <w:trHeight w:val="1010"/>
        </w:trPr>
        <w:tc>
          <w:tcPr>
            <w:tcW w:w="4365" w:type="dxa"/>
            <w:tcBorders>
              <w:top w:val="nil"/>
              <w:left w:val="nil"/>
              <w:bottom w:val="single" w:sz="8" w:space="0" w:color="7F7F7F"/>
              <w:right w:val="nil"/>
            </w:tcBorders>
            <w:tcMar>
              <w:top w:w="100" w:type="dxa"/>
              <w:left w:w="100" w:type="dxa"/>
              <w:bottom w:w="100" w:type="dxa"/>
              <w:right w:w="100" w:type="dxa"/>
            </w:tcMar>
          </w:tcPr>
          <w:p w:rsidR="00B60988" w:rsidRDefault="004A22C5">
            <w:pPr>
              <w:spacing w:before="240" w:after="240"/>
              <w:rPr>
                <w:rFonts w:ascii="Times New Roman" w:eastAsia="Times New Roman" w:hAnsi="Times New Roman" w:cs="Times New Roman"/>
              </w:rPr>
            </w:pPr>
            <w:r>
              <w:rPr>
                <w:rFonts w:ascii="Times New Roman" w:eastAsia="Times New Roman" w:hAnsi="Times New Roman" w:cs="Times New Roman"/>
              </w:rPr>
              <w:lastRenderedPageBreak/>
              <w:t>Participating Actor instances</w:t>
            </w:r>
          </w:p>
        </w:tc>
        <w:tc>
          <w:tcPr>
            <w:tcW w:w="4515" w:type="dxa"/>
            <w:tcBorders>
              <w:top w:val="nil"/>
              <w:left w:val="nil"/>
              <w:bottom w:val="single" w:sz="8" w:space="0" w:color="7F7F7F"/>
              <w:right w:val="nil"/>
            </w:tcBorders>
            <w:tcMar>
              <w:top w:w="100" w:type="dxa"/>
              <w:left w:w="100" w:type="dxa"/>
              <w:bottom w:w="100" w:type="dxa"/>
              <w:right w:w="100" w:type="dxa"/>
            </w:tcMar>
          </w:tcPr>
          <w:p w:rsidR="00B60988" w:rsidRDefault="004A22C5">
            <w:pPr>
              <w:spacing w:before="240" w:after="240"/>
              <w:rPr>
                <w:rFonts w:ascii="Times New Roman" w:eastAsia="Times New Roman" w:hAnsi="Times New Roman" w:cs="Times New Roman"/>
              </w:rPr>
            </w:pPr>
            <w:r>
              <w:rPr>
                <w:rFonts w:ascii="Times New Roman" w:eastAsia="Times New Roman" w:hAnsi="Times New Roman" w:cs="Times New Roman"/>
                <w:u w:val="single"/>
              </w:rPr>
              <w:t>Vidya:Customer</w:t>
            </w:r>
          </w:p>
        </w:tc>
      </w:tr>
      <w:tr w:rsidR="00B60988">
        <w:trPr>
          <w:trHeight w:val="2615"/>
        </w:trPr>
        <w:tc>
          <w:tcPr>
            <w:tcW w:w="4365" w:type="dxa"/>
            <w:tcBorders>
              <w:top w:val="nil"/>
              <w:left w:val="nil"/>
              <w:bottom w:val="single" w:sz="12" w:space="0" w:color="000000"/>
              <w:right w:val="nil"/>
            </w:tcBorders>
            <w:tcMar>
              <w:top w:w="100" w:type="dxa"/>
              <w:left w:w="100" w:type="dxa"/>
              <w:bottom w:w="100" w:type="dxa"/>
              <w:right w:w="100" w:type="dxa"/>
            </w:tcMar>
          </w:tcPr>
          <w:p w:rsidR="00B60988" w:rsidRDefault="004A22C5">
            <w:pPr>
              <w:spacing w:before="240" w:after="240"/>
              <w:rPr>
                <w:rFonts w:ascii="Times New Roman" w:eastAsia="Times New Roman" w:hAnsi="Times New Roman" w:cs="Times New Roman"/>
              </w:rPr>
            </w:pPr>
            <w:r>
              <w:rPr>
                <w:rFonts w:ascii="Times New Roman" w:eastAsia="Times New Roman" w:hAnsi="Times New Roman" w:cs="Times New Roman"/>
              </w:rPr>
              <w:t>Flow of Events</w:t>
            </w:r>
          </w:p>
        </w:tc>
        <w:tc>
          <w:tcPr>
            <w:tcW w:w="4515" w:type="dxa"/>
            <w:tcBorders>
              <w:top w:val="nil"/>
              <w:left w:val="nil"/>
              <w:bottom w:val="single" w:sz="12" w:space="0" w:color="000000"/>
              <w:right w:val="nil"/>
            </w:tcBorders>
            <w:tcMar>
              <w:top w:w="100" w:type="dxa"/>
              <w:left w:w="100" w:type="dxa"/>
              <w:bottom w:w="100" w:type="dxa"/>
              <w:right w:w="100" w:type="dxa"/>
            </w:tcMar>
          </w:tcPr>
          <w:p w:rsidR="00B60988" w:rsidRDefault="004A22C5">
            <w:pPr>
              <w:numPr>
                <w:ilvl w:val="0"/>
                <w:numId w:val="2"/>
              </w:numPr>
              <w:spacing w:before="240"/>
              <w:rPr>
                <w:rFonts w:ascii="Times New Roman" w:eastAsia="Times New Roman" w:hAnsi="Times New Roman" w:cs="Times New Roman"/>
              </w:rPr>
            </w:pPr>
            <w:r>
              <w:rPr>
                <w:rFonts w:ascii="Times New Roman" w:eastAsia="Times New Roman" w:hAnsi="Times New Roman" w:cs="Times New Roman"/>
              </w:rPr>
              <w:t>Vidya clicks on “LogIn” in the Amazon homepage.</w:t>
            </w:r>
          </w:p>
          <w:p w:rsidR="00B60988" w:rsidRDefault="004A22C5">
            <w:pPr>
              <w:numPr>
                <w:ilvl w:val="0"/>
                <w:numId w:val="2"/>
              </w:numPr>
              <w:rPr>
                <w:rFonts w:ascii="Times New Roman" w:eastAsia="Times New Roman" w:hAnsi="Times New Roman" w:cs="Times New Roman"/>
              </w:rPr>
            </w:pPr>
            <w:r>
              <w:rPr>
                <w:rFonts w:ascii="Times New Roman" w:eastAsia="Times New Roman" w:hAnsi="Times New Roman" w:cs="Times New Roman"/>
              </w:rPr>
              <w:t>Then she enters “</w:t>
            </w:r>
            <w:hyperlink r:id="rId44">
              <w:r>
                <w:rPr>
                  <w:rFonts w:ascii="Times New Roman" w:eastAsia="Times New Roman" w:hAnsi="Times New Roman" w:cs="Times New Roman"/>
                  <w:color w:val="1155CC"/>
                  <w:u w:val="single"/>
                </w:rPr>
                <w:t>vidya12@gmail.com</w:t>
              </w:r>
            </w:hyperlink>
            <w:r>
              <w:rPr>
                <w:rFonts w:ascii="Times New Roman" w:eastAsia="Times New Roman" w:hAnsi="Times New Roman" w:cs="Times New Roman"/>
              </w:rPr>
              <w:t>” as a username.</w:t>
            </w:r>
          </w:p>
          <w:p w:rsidR="00B60988" w:rsidRDefault="004A22C5">
            <w:pPr>
              <w:numPr>
                <w:ilvl w:val="0"/>
                <w:numId w:val="2"/>
              </w:numPr>
              <w:rPr>
                <w:rFonts w:ascii="Times New Roman" w:eastAsia="Times New Roman" w:hAnsi="Times New Roman" w:cs="Times New Roman"/>
              </w:rPr>
            </w:pPr>
            <w:r>
              <w:rPr>
                <w:rFonts w:ascii="Times New Roman" w:eastAsia="Times New Roman" w:hAnsi="Times New Roman" w:cs="Times New Roman"/>
              </w:rPr>
              <w:t>Enters “p@ssword14” as her password.</w:t>
            </w:r>
          </w:p>
          <w:p w:rsidR="00B60988" w:rsidRDefault="004A22C5">
            <w:pPr>
              <w:numPr>
                <w:ilvl w:val="0"/>
                <w:numId w:val="2"/>
              </w:numPr>
              <w:rPr>
                <w:rFonts w:ascii="Times New Roman" w:eastAsia="Times New Roman" w:hAnsi="Times New Roman" w:cs="Times New Roman"/>
              </w:rPr>
            </w:pPr>
            <w:r>
              <w:rPr>
                <w:rFonts w:ascii="Times New Roman" w:eastAsia="Times New Roman" w:hAnsi="Times New Roman" w:cs="Times New Roman"/>
              </w:rPr>
              <w:t>Vidya then clicked on the “LogIn” button.</w:t>
            </w:r>
          </w:p>
          <w:p w:rsidR="00B60988" w:rsidRDefault="004A22C5">
            <w:pPr>
              <w:numPr>
                <w:ilvl w:val="0"/>
                <w:numId w:val="5"/>
              </w:numPr>
              <w:spacing w:after="240"/>
              <w:rPr>
                <w:rFonts w:ascii="Times New Roman" w:eastAsia="Times New Roman" w:hAnsi="Times New Roman" w:cs="Times New Roman"/>
              </w:rPr>
            </w:pPr>
            <w:r>
              <w:rPr>
                <w:rFonts w:ascii="Times New Roman" w:eastAsia="Times New Roman" w:hAnsi="Times New Roman" w:cs="Times New Roman"/>
              </w:rPr>
              <w:t>Vidya is now logged in successfully.</w:t>
            </w:r>
          </w:p>
        </w:tc>
      </w:tr>
    </w:tbl>
    <w:p w:rsidR="00B60988" w:rsidRDefault="00B60988">
      <w:pPr>
        <w:rPr>
          <w:rFonts w:ascii="Times New Roman" w:eastAsia="Times New Roman" w:hAnsi="Times New Roman" w:cs="Times New Roman"/>
          <w:sz w:val="26"/>
          <w:szCs w:val="26"/>
        </w:rPr>
      </w:pPr>
    </w:p>
    <w:p w:rsidR="00B60988" w:rsidRDefault="004A22C5">
      <w:pPr>
        <w:spacing w:before="240" w:after="240"/>
        <w:rPr>
          <w:rFonts w:ascii="Times New Roman" w:eastAsia="Times New Roman" w:hAnsi="Times New Roman" w:cs="Times New Roman"/>
          <w:b/>
          <w:sz w:val="28"/>
          <w:szCs w:val="28"/>
        </w:rPr>
      </w:pPr>
      <w:r>
        <w:rPr>
          <w:rFonts w:ascii="Times New Roman" w:eastAsia="Times New Roman" w:hAnsi="Times New Roman" w:cs="Times New Roman"/>
          <w:sz w:val="26"/>
          <w:szCs w:val="26"/>
        </w:rPr>
        <w:t>Example 2:</w:t>
      </w:r>
      <w:r>
        <w:rPr>
          <w:rFonts w:ascii="Times New Roman" w:eastAsia="Times New Roman" w:hAnsi="Times New Roman" w:cs="Times New Roman"/>
        </w:rPr>
        <w:t xml:space="preserve"> Vidya is not able to LogIn into the Amazon web page by giving her username and password an error is displayed.</w:t>
      </w:r>
    </w:p>
    <w:tbl>
      <w:tblPr>
        <w:tblStyle w:val="afe"/>
        <w:tblW w:w="8880" w:type="dxa"/>
        <w:tblBorders>
          <w:top w:val="nil"/>
          <w:left w:val="nil"/>
          <w:bottom w:val="nil"/>
          <w:right w:val="nil"/>
          <w:insideH w:val="nil"/>
          <w:insideV w:val="nil"/>
        </w:tblBorders>
        <w:tblLayout w:type="fixed"/>
        <w:tblLook w:val="0600" w:firstRow="0" w:lastRow="0" w:firstColumn="0" w:lastColumn="0" w:noHBand="1" w:noVBand="1"/>
      </w:tblPr>
      <w:tblGrid>
        <w:gridCol w:w="4365"/>
        <w:gridCol w:w="4515"/>
      </w:tblGrid>
      <w:tr w:rsidR="00B60988">
        <w:trPr>
          <w:trHeight w:val="770"/>
        </w:trPr>
        <w:tc>
          <w:tcPr>
            <w:tcW w:w="4365" w:type="dxa"/>
            <w:tcBorders>
              <w:top w:val="single" w:sz="12" w:space="0" w:color="000000"/>
              <w:left w:val="nil"/>
              <w:bottom w:val="single" w:sz="8" w:space="0" w:color="7F7F7F"/>
              <w:right w:val="nil"/>
            </w:tcBorders>
            <w:tcMar>
              <w:top w:w="100" w:type="dxa"/>
              <w:left w:w="100" w:type="dxa"/>
              <w:bottom w:w="100" w:type="dxa"/>
              <w:right w:w="100" w:type="dxa"/>
            </w:tcMar>
          </w:tcPr>
          <w:p w:rsidR="00B60988" w:rsidRDefault="004A22C5">
            <w:pPr>
              <w:spacing w:before="240" w:after="240"/>
              <w:rPr>
                <w:rFonts w:ascii="Times New Roman" w:eastAsia="Times New Roman" w:hAnsi="Times New Roman" w:cs="Times New Roman"/>
              </w:rPr>
            </w:pPr>
            <w:r>
              <w:rPr>
                <w:rFonts w:ascii="Times New Roman" w:eastAsia="Times New Roman" w:hAnsi="Times New Roman" w:cs="Times New Roman"/>
              </w:rPr>
              <w:t>Scenario name</w:t>
            </w:r>
          </w:p>
        </w:tc>
        <w:tc>
          <w:tcPr>
            <w:tcW w:w="4515" w:type="dxa"/>
            <w:tcBorders>
              <w:top w:val="single" w:sz="12" w:space="0" w:color="000000"/>
              <w:left w:val="nil"/>
              <w:bottom w:val="single" w:sz="8" w:space="0" w:color="7F7F7F"/>
              <w:right w:val="nil"/>
            </w:tcBorders>
            <w:tcMar>
              <w:top w:w="100" w:type="dxa"/>
              <w:left w:w="100" w:type="dxa"/>
              <w:bottom w:w="100" w:type="dxa"/>
              <w:right w:w="100" w:type="dxa"/>
            </w:tcMar>
          </w:tcPr>
          <w:p w:rsidR="00B60988" w:rsidRDefault="004A22C5">
            <w:pPr>
              <w:spacing w:before="240" w:line="276" w:lineRule="auto"/>
              <w:rPr>
                <w:rFonts w:ascii="Times New Roman" w:eastAsia="Times New Roman" w:hAnsi="Times New Roman" w:cs="Times New Roman"/>
                <w:u w:val="single"/>
              </w:rPr>
            </w:pPr>
            <w:r>
              <w:rPr>
                <w:rFonts w:ascii="Times New Roman" w:eastAsia="Times New Roman" w:hAnsi="Times New Roman" w:cs="Times New Roman"/>
                <w:u w:val="single"/>
              </w:rPr>
              <w:t>LogInFailure:LogIn</w:t>
            </w:r>
          </w:p>
        </w:tc>
      </w:tr>
      <w:tr w:rsidR="00B60988">
        <w:trPr>
          <w:trHeight w:val="1010"/>
        </w:trPr>
        <w:tc>
          <w:tcPr>
            <w:tcW w:w="4365" w:type="dxa"/>
            <w:tcBorders>
              <w:top w:val="nil"/>
              <w:left w:val="nil"/>
              <w:bottom w:val="single" w:sz="8" w:space="0" w:color="7F7F7F"/>
              <w:right w:val="nil"/>
            </w:tcBorders>
            <w:tcMar>
              <w:top w:w="100" w:type="dxa"/>
              <w:left w:w="100" w:type="dxa"/>
              <w:bottom w:w="100" w:type="dxa"/>
              <w:right w:w="100" w:type="dxa"/>
            </w:tcMar>
          </w:tcPr>
          <w:p w:rsidR="00B60988" w:rsidRDefault="004A22C5">
            <w:pPr>
              <w:spacing w:before="240" w:after="240"/>
              <w:rPr>
                <w:rFonts w:ascii="Times New Roman" w:eastAsia="Times New Roman" w:hAnsi="Times New Roman" w:cs="Times New Roman"/>
              </w:rPr>
            </w:pPr>
            <w:r>
              <w:rPr>
                <w:rFonts w:ascii="Times New Roman" w:eastAsia="Times New Roman" w:hAnsi="Times New Roman" w:cs="Times New Roman"/>
              </w:rPr>
              <w:t>Participating Actor instances</w:t>
            </w:r>
          </w:p>
        </w:tc>
        <w:tc>
          <w:tcPr>
            <w:tcW w:w="4515" w:type="dxa"/>
            <w:tcBorders>
              <w:top w:val="nil"/>
              <w:left w:val="nil"/>
              <w:bottom w:val="single" w:sz="8" w:space="0" w:color="7F7F7F"/>
              <w:right w:val="nil"/>
            </w:tcBorders>
            <w:tcMar>
              <w:top w:w="100" w:type="dxa"/>
              <w:left w:w="100" w:type="dxa"/>
              <w:bottom w:w="100" w:type="dxa"/>
              <w:right w:w="100" w:type="dxa"/>
            </w:tcMar>
          </w:tcPr>
          <w:p w:rsidR="00B60988" w:rsidRDefault="004A22C5">
            <w:pPr>
              <w:spacing w:before="240" w:after="240"/>
              <w:rPr>
                <w:rFonts w:ascii="Times New Roman" w:eastAsia="Times New Roman" w:hAnsi="Times New Roman" w:cs="Times New Roman"/>
              </w:rPr>
            </w:pPr>
            <w:r>
              <w:rPr>
                <w:rFonts w:ascii="Times New Roman" w:eastAsia="Times New Roman" w:hAnsi="Times New Roman" w:cs="Times New Roman"/>
                <w:u w:val="single"/>
              </w:rPr>
              <w:t>Vidya:Customer</w:t>
            </w:r>
          </w:p>
        </w:tc>
      </w:tr>
      <w:tr w:rsidR="00B60988">
        <w:trPr>
          <w:trHeight w:val="2615"/>
        </w:trPr>
        <w:tc>
          <w:tcPr>
            <w:tcW w:w="4365" w:type="dxa"/>
            <w:tcBorders>
              <w:top w:val="nil"/>
              <w:left w:val="nil"/>
              <w:bottom w:val="single" w:sz="12" w:space="0" w:color="000000"/>
              <w:right w:val="nil"/>
            </w:tcBorders>
            <w:tcMar>
              <w:top w:w="100" w:type="dxa"/>
              <w:left w:w="100" w:type="dxa"/>
              <w:bottom w:w="100" w:type="dxa"/>
              <w:right w:w="100" w:type="dxa"/>
            </w:tcMar>
          </w:tcPr>
          <w:p w:rsidR="00B60988" w:rsidRDefault="004A22C5">
            <w:pPr>
              <w:spacing w:before="240" w:after="240"/>
              <w:rPr>
                <w:rFonts w:ascii="Times New Roman" w:eastAsia="Times New Roman" w:hAnsi="Times New Roman" w:cs="Times New Roman"/>
              </w:rPr>
            </w:pPr>
            <w:r>
              <w:rPr>
                <w:rFonts w:ascii="Times New Roman" w:eastAsia="Times New Roman" w:hAnsi="Times New Roman" w:cs="Times New Roman"/>
              </w:rPr>
              <w:t>Flow of Events</w:t>
            </w:r>
          </w:p>
        </w:tc>
        <w:tc>
          <w:tcPr>
            <w:tcW w:w="4515" w:type="dxa"/>
            <w:tcBorders>
              <w:top w:val="nil"/>
              <w:left w:val="nil"/>
              <w:bottom w:val="single" w:sz="12" w:space="0" w:color="000000"/>
              <w:right w:val="nil"/>
            </w:tcBorders>
            <w:tcMar>
              <w:top w:w="100" w:type="dxa"/>
              <w:left w:w="100" w:type="dxa"/>
              <w:bottom w:w="100" w:type="dxa"/>
              <w:right w:w="100" w:type="dxa"/>
            </w:tcMar>
          </w:tcPr>
          <w:p w:rsidR="00B60988" w:rsidRDefault="004A22C5">
            <w:pPr>
              <w:numPr>
                <w:ilvl w:val="0"/>
                <w:numId w:val="14"/>
              </w:numPr>
              <w:spacing w:before="240"/>
              <w:rPr>
                <w:rFonts w:ascii="Times New Roman" w:eastAsia="Times New Roman" w:hAnsi="Times New Roman" w:cs="Times New Roman"/>
              </w:rPr>
            </w:pPr>
            <w:r>
              <w:rPr>
                <w:rFonts w:ascii="Times New Roman" w:eastAsia="Times New Roman" w:hAnsi="Times New Roman" w:cs="Times New Roman"/>
              </w:rPr>
              <w:t>Vidya clicks on “LogIn” in the Amazon homepage.</w:t>
            </w:r>
          </w:p>
          <w:p w:rsidR="00B60988" w:rsidRDefault="004A22C5">
            <w:pPr>
              <w:numPr>
                <w:ilvl w:val="0"/>
                <w:numId w:val="14"/>
              </w:numPr>
              <w:rPr>
                <w:rFonts w:ascii="Times New Roman" w:eastAsia="Times New Roman" w:hAnsi="Times New Roman" w:cs="Times New Roman"/>
              </w:rPr>
            </w:pPr>
            <w:r>
              <w:rPr>
                <w:rFonts w:ascii="Times New Roman" w:eastAsia="Times New Roman" w:hAnsi="Times New Roman" w:cs="Times New Roman"/>
              </w:rPr>
              <w:t>Then she enters “</w:t>
            </w:r>
            <w:hyperlink r:id="rId45">
              <w:r>
                <w:rPr>
                  <w:rFonts w:ascii="Times New Roman" w:eastAsia="Times New Roman" w:hAnsi="Times New Roman" w:cs="Times New Roman"/>
                  <w:color w:val="1155CC"/>
                  <w:u w:val="single"/>
                </w:rPr>
                <w:t>vidya@gmail.com</w:t>
              </w:r>
            </w:hyperlink>
            <w:r>
              <w:rPr>
                <w:rFonts w:ascii="Times New Roman" w:eastAsia="Times New Roman" w:hAnsi="Times New Roman" w:cs="Times New Roman"/>
              </w:rPr>
              <w:t>” as a username.</w:t>
            </w:r>
          </w:p>
          <w:p w:rsidR="00B60988" w:rsidRDefault="004A22C5">
            <w:pPr>
              <w:numPr>
                <w:ilvl w:val="0"/>
                <w:numId w:val="14"/>
              </w:numPr>
              <w:rPr>
                <w:rFonts w:ascii="Times New Roman" w:eastAsia="Times New Roman" w:hAnsi="Times New Roman" w:cs="Times New Roman"/>
              </w:rPr>
            </w:pPr>
            <w:r>
              <w:rPr>
                <w:rFonts w:ascii="Times New Roman" w:eastAsia="Times New Roman" w:hAnsi="Times New Roman" w:cs="Times New Roman"/>
              </w:rPr>
              <w:t>Enters “pssword14” as her password.</w:t>
            </w:r>
          </w:p>
          <w:p w:rsidR="00B60988" w:rsidRDefault="004A22C5">
            <w:pPr>
              <w:numPr>
                <w:ilvl w:val="0"/>
                <w:numId w:val="14"/>
              </w:numPr>
              <w:rPr>
                <w:rFonts w:ascii="Times New Roman" w:eastAsia="Times New Roman" w:hAnsi="Times New Roman" w:cs="Times New Roman"/>
              </w:rPr>
            </w:pPr>
            <w:r>
              <w:rPr>
                <w:rFonts w:ascii="Times New Roman" w:eastAsia="Times New Roman" w:hAnsi="Times New Roman" w:cs="Times New Roman"/>
              </w:rPr>
              <w:t>Vidya then clicked on the “LogIn” button.</w:t>
            </w:r>
          </w:p>
          <w:p w:rsidR="00B60988" w:rsidRDefault="004A22C5">
            <w:pPr>
              <w:numPr>
                <w:ilvl w:val="0"/>
                <w:numId w:val="6"/>
              </w:numPr>
              <w:spacing w:after="240"/>
              <w:rPr>
                <w:rFonts w:ascii="Times New Roman" w:eastAsia="Times New Roman" w:hAnsi="Times New Roman" w:cs="Times New Roman"/>
              </w:rPr>
            </w:pPr>
            <w:r>
              <w:rPr>
                <w:rFonts w:ascii="Times New Roman" w:eastAsia="Times New Roman" w:hAnsi="Times New Roman" w:cs="Times New Roman"/>
              </w:rPr>
              <w:t>Vidya is now shown a LogIn failure page showing either the username or password is wrong.</w:t>
            </w:r>
          </w:p>
        </w:tc>
      </w:tr>
    </w:tbl>
    <w:p w:rsidR="00B60988" w:rsidRDefault="00B60988">
      <w:pPr>
        <w:rPr>
          <w:rFonts w:ascii="Times New Roman" w:eastAsia="Times New Roman" w:hAnsi="Times New Roman" w:cs="Times New Roman"/>
          <w:sz w:val="26"/>
          <w:szCs w:val="26"/>
        </w:rPr>
      </w:pPr>
    </w:p>
    <w:p w:rsidR="00B60988" w:rsidRDefault="00B60988">
      <w:pPr>
        <w:rPr>
          <w:rFonts w:ascii="Times New Roman" w:eastAsia="Times New Roman" w:hAnsi="Times New Roman" w:cs="Times New Roman"/>
          <w:sz w:val="26"/>
          <w:szCs w:val="26"/>
        </w:rPr>
      </w:pPr>
    </w:p>
    <w:p w:rsidR="00B60988" w:rsidRDefault="004A22C5">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Initial use cases: </w:t>
      </w:r>
    </w:p>
    <w:p w:rsidR="00B60988" w:rsidRDefault="00B60988">
      <w:pPr>
        <w:rPr>
          <w:rFonts w:ascii="Times New Roman" w:eastAsia="Times New Roman" w:hAnsi="Times New Roman" w:cs="Times New Roman"/>
          <w:b/>
          <w:sz w:val="28"/>
          <w:szCs w:val="28"/>
        </w:rPr>
      </w:pPr>
    </w:p>
    <w:tbl>
      <w:tblPr>
        <w:tblStyle w:val="aff"/>
        <w:tblW w:w="8880" w:type="dxa"/>
        <w:tblBorders>
          <w:top w:val="nil"/>
          <w:left w:val="nil"/>
          <w:bottom w:val="nil"/>
          <w:right w:val="nil"/>
          <w:insideH w:val="nil"/>
          <w:insideV w:val="nil"/>
        </w:tblBorders>
        <w:tblLayout w:type="fixed"/>
        <w:tblLook w:val="0600" w:firstRow="0" w:lastRow="0" w:firstColumn="0" w:lastColumn="0" w:noHBand="1" w:noVBand="1"/>
      </w:tblPr>
      <w:tblGrid>
        <w:gridCol w:w="4425"/>
        <w:gridCol w:w="4455"/>
      </w:tblGrid>
      <w:tr w:rsidR="00B60988">
        <w:trPr>
          <w:trHeight w:val="485"/>
        </w:trPr>
        <w:tc>
          <w:tcPr>
            <w:tcW w:w="4425" w:type="dxa"/>
            <w:tcBorders>
              <w:top w:val="single" w:sz="12" w:space="0" w:color="000000"/>
              <w:left w:val="nil"/>
              <w:bottom w:val="single" w:sz="8" w:space="0" w:color="7F7F7F"/>
              <w:right w:val="nil"/>
            </w:tcBorders>
            <w:tcMar>
              <w:top w:w="100" w:type="dxa"/>
              <w:left w:w="100" w:type="dxa"/>
              <w:bottom w:w="100" w:type="dxa"/>
              <w:right w:w="100" w:type="dxa"/>
            </w:tcMar>
          </w:tcPr>
          <w:p w:rsidR="00B60988" w:rsidRDefault="004A22C5">
            <w:pPr>
              <w:spacing w:before="240" w:after="240"/>
              <w:rPr>
                <w:rFonts w:ascii="Times New Roman" w:eastAsia="Times New Roman" w:hAnsi="Times New Roman" w:cs="Times New Roman"/>
              </w:rPr>
            </w:pPr>
            <w:r>
              <w:rPr>
                <w:rFonts w:ascii="Times New Roman" w:eastAsia="Times New Roman" w:hAnsi="Times New Roman" w:cs="Times New Roman"/>
              </w:rPr>
              <w:lastRenderedPageBreak/>
              <w:t>Use case name</w:t>
            </w:r>
          </w:p>
        </w:tc>
        <w:tc>
          <w:tcPr>
            <w:tcW w:w="4455" w:type="dxa"/>
            <w:tcBorders>
              <w:top w:val="single" w:sz="12" w:space="0" w:color="000000"/>
              <w:left w:val="nil"/>
              <w:bottom w:val="single" w:sz="8" w:space="0" w:color="7F7F7F"/>
              <w:right w:val="nil"/>
            </w:tcBorders>
            <w:tcMar>
              <w:top w:w="100" w:type="dxa"/>
              <w:left w:w="100" w:type="dxa"/>
              <w:bottom w:w="100" w:type="dxa"/>
              <w:right w:w="100" w:type="dxa"/>
            </w:tcMar>
          </w:tcPr>
          <w:p w:rsidR="00B60988" w:rsidRDefault="004A22C5">
            <w:pPr>
              <w:spacing w:before="240" w:after="240"/>
              <w:rPr>
                <w:rFonts w:ascii="Times New Roman" w:eastAsia="Times New Roman" w:hAnsi="Times New Roman" w:cs="Times New Roman"/>
              </w:rPr>
            </w:pPr>
            <w:r>
              <w:rPr>
                <w:rFonts w:ascii="Times New Roman" w:eastAsia="Times New Roman" w:hAnsi="Times New Roman" w:cs="Times New Roman"/>
              </w:rPr>
              <w:t>LogIn</w:t>
            </w:r>
          </w:p>
        </w:tc>
      </w:tr>
      <w:tr w:rsidR="00B60988">
        <w:trPr>
          <w:trHeight w:val="485"/>
        </w:trPr>
        <w:tc>
          <w:tcPr>
            <w:tcW w:w="4425" w:type="dxa"/>
            <w:tcBorders>
              <w:top w:val="nil"/>
              <w:left w:val="nil"/>
              <w:bottom w:val="single" w:sz="8" w:space="0" w:color="7F7F7F"/>
              <w:right w:val="nil"/>
            </w:tcBorders>
            <w:tcMar>
              <w:top w:w="100" w:type="dxa"/>
              <w:left w:w="100" w:type="dxa"/>
              <w:bottom w:w="100" w:type="dxa"/>
              <w:right w:w="100" w:type="dxa"/>
            </w:tcMar>
          </w:tcPr>
          <w:p w:rsidR="00B60988" w:rsidRDefault="004A22C5">
            <w:pPr>
              <w:spacing w:before="240" w:after="240"/>
              <w:rPr>
                <w:rFonts w:ascii="Times New Roman" w:eastAsia="Times New Roman" w:hAnsi="Times New Roman" w:cs="Times New Roman"/>
              </w:rPr>
            </w:pPr>
            <w:r>
              <w:rPr>
                <w:rFonts w:ascii="Times New Roman" w:eastAsia="Times New Roman" w:hAnsi="Times New Roman" w:cs="Times New Roman"/>
              </w:rPr>
              <w:t>Participating Actor</w:t>
            </w:r>
          </w:p>
        </w:tc>
        <w:tc>
          <w:tcPr>
            <w:tcW w:w="4455" w:type="dxa"/>
            <w:tcBorders>
              <w:top w:val="nil"/>
              <w:left w:val="nil"/>
              <w:bottom w:val="single" w:sz="8" w:space="0" w:color="7F7F7F"/>
              <w:right w:val="nil"/>
            </w:tcBorders>
            <w:tcMar>
              <w:top w:w="100" w:type="dxa"/>
              <w:left w:w="100" w:type="dxa"/>
              <w:bottom w:w="100" w:type="dxa"/>
              <w:right w:w="100" w:type="dxa"/>
            </w:tcMar>
          </w:tcPr>
          <w:p w:rsidR="00B60988" w:rsidRDefault="004A22C5">
            <w:pPr>
              <w:spacing w:before="240" w:after="240"/>
              <w:rPr>
                <w:rFonts w:ascii="Times New Roman" w:eastAsia="Times New Roman" w:hAnsi="Times New Roman" w:cs="Times New Roman"/>
              </w:rPr>
            </w:pPr>
            <w:r>
              <w:rPr>
                <w:rFonts w:ascii="Times New Roman" w:eastAsia="Times New Roman" w:hAnsi="Times New Roman" w:cs="Times New Roman"/>
              </w:rPr>
              <w:t>Initiated by Customer</w:t>
            </w:r>
          </w:p>
        </w:tc>
      </w:tr>
      <w:tr w:rsidR="00B60988">
        <w:trPr>
          <w:trHeight w:val="2870"/>
        </w:trPr>
        <w:tc>
          <w:tcPr>
            <w:tcW w:w="4425" w:type="dxa"/>
            <w:tcBorders>
              <w:top w:val="nil"/>
              <w:left w:val="nil"/>
              <w:bottom w:val="nil"/>
              <w:right w:val="nil"/>
            </w:tcBorders>
            <w:tcMar>
              <w:top w:w="100" w:type="dxa"/>
              <w:left w:w="100" w:type="dxa"/>
              <w:bottom w:w="100" w:type="dxa"/>
              <w:right w:w="100" w:type="dxa"/>
            </w:tcMar>
          </w:tcPr>
          <w:p w:rsidR="00B60988" w:rsidRDefault="004A22C5">
            <w:pPr>
              <w:spacing w:before="240" w:after="240"/>
              <w:rPr>
                <w:rFonts w:ascii="Times New Roman" w:eastAsia="Times New Roman" w:hAnsi="Times New Roman" w:cs="Times New Roman"/>
              </w:rPr>
            </w:pPr>
            <w:r>
              <w:rPr>
                <w:rFonts w:ascii="Times New Roman" w:eastAsia="Times New Roman" w:hAnsi="Times New Roman" w:cs="Times New Roman"/>
              </w:rPr>
              <w:t>Flow of Events</w:t>
            </w:r>
          </w:p>
        </w:tc>
        <w:tc>
          <w:tcPr>
            <w:tcW w:w="4455" w:type="dxa"/>
            <w:tcBorders>
              <w:top w:val="nil"/>
              <w:left w:val="nil"/>
              <w:bottom w:val="nil"/>
              <w:right w:val="nil"/>
            </w:tcBorders>
            <w:tcMar>
              <w:top w:w="100" w:type="dxa"/>
              <w:left w:w="100" w:type="dxa"/>
              <w:bottom w:w="100" w:type="dxa"/>
              <w:right w:w="100" w:type="dxa"/>
            </w:tcMar>
          </w:tcPr>
          <w:p w:rsidR="00B60988" w:rsidRDefault="004A22C5">
            <w:pPr>
              <w:numPr>
                <w:ilvl w:val="0"/>
                <w:numId w:val="16"/>
              </w:numPr>
              <w:spacing w:before="240"/>
              <w:rPr>
                <w:rFonts w:ascii="Times New Roman" w:eastAsia="Times New Roman" w:hAnsi="Times New Roman" w:cs="Times New Roman"/>
              </w:rPr>
            </w:pPr>
            <w:r>
              <w:rPr>
                <w:rFonts w:ascii="Times New Roman" w:eastAsia="Times New Roman" w:hAnsi="Times New Roman" w:cs="Times New Roman"/>
              </w:rPr>
              <w:t>Customer clicks on the LogIn button on the Homepage.</w:t>
            </w:r>
          </w:p>
          <w:p w:rsidR="00B60988" w:rsidRDefault="004A22C5">
            <w:pPr>
              <w:numPr>
                <w:ilvl w:val="0"/>
                <w:numId w:val="16"/>
              </w:numPr>
              <w:rPr>
                <w:rFonts w:ascii="Times New Roman" w:eastAsia="Times New Roman" w:hAnsi="Times New Roman" w:cs="Times New Roman"/>
              </w:rPr>
            </w:pPr>
            <w:r>
              <w:rPr>
                <w:rFonts w:ascii="Times New Roman" w:eastAsia="Times New Roman" w:hAnsi="Times New Roman" w:cs="Times New Roman"/>
              </w:rPr>
              <w:t>Customers are prompted to enter their username and password.</w:t>
            </w:r>
          </w:p>
          <w:p w:rsidR="00B60988" w:rsidRDefault="004A22C5">
            <w:pPr>
              <w:numPr>
                <w:ilvl w:val="0"/>
                <w:numId w:val="16"/>
              </w:numPr>
              <w:spacing w:after="240"/>
              <w:rPr>
                <w:rFonts w:ascii="Times New Roman" w:eastAsia="Times New Roman" w:hAnsi="Times New Roman" w:cs="Times New Roman"/>
              </w:rPr>
            </w:pPr>
            <w:r>
              <w:rPr>
                <w:rFonts w:ascii="Times New Roman" w:eastAsia="Times New Roman" w:hAnsi="Times New Roman" w:cs="Times New Roman"/>
              </w:rPr>
              <w:t>Customer is either LoggedIn successfully or a LoggedIn failure page is displayed.</w:t>
            </w:r>
          </w:p>
        </w:tc>
      </w:tr>
      <w:tr w:rsidR="00B60988">
        <w:trPr>
          <w:trHeight w:val="485"/>
        </w:trPr>
        <w:tc>
          <w:tcPr>
            <w:tcW w:w="4425" w:type="dxa"/>
            <w:tcBorders>
              <w:top w:val="single" w:sz="8" w:space="0" w:color="7F7F7F"/>
              <w:left w:val="nil"/>
              <w:bottom w:val="single" w:sz="8" w:space="0" w:color="7F7F7F"/>
              <w:right w:val="nil"/>
            </w:tcBorders>
            <w:tcMar>
              <w:top w:w="100" w:type="dxa"/>
              <w:left w:w="100" w:type="dxa"/>
              <w:bottom w:w="100" w:type="dxa"/>
              <w:right w:w="100" w:type="dxa"/>
            </w:tcMar>
          </w:tcPr>
          <w:p w:rsidR="00B60988" w:rsidRDefault="004A22C5">
            <w:pPr>
              <w:spacing w:before="240" w:after="240"/>
              <w:rPr>
                <w:rFonts w:ascii="Times New Roman" w:eastAsia="Times New Roman" w:hAnsi="Times New Roman" w:cs="Times New Roman"/>
              </w:rPr>
            </w:pPr>
            <w:r>
              <w:rPr>
                <w:rFonts w:ascii="Times New Roman" w:eastAsia="Times New Roman" w:hAnsi="Times New Roman" w:cs="Times New Roman"/>
              </w:rPr>
              <w:t>Entry conditions</w:t>
            </w:r>
          </w:p>
        </w:tc>
        <w:tc>
          <w:tcPr>
            <w:tcW w:w="4455" w:type="dxa"/>
            <w:tcBorders>
              <w:top w:val="single" w:sz="8" w:space="0" w:color="7F7F7F"/>
              <w:left w:val="nil"/>
              <w:bottom w:val="single" w:sz="8" w:space="0" w:color="7F7F7F"/>
              <w:right w:val="nil"/>
            </w:tcBorders>
            <w:tcMar>
              <w:top w:w="100" w:type="dxa"/>
              <w:left w:w="100" w:type="dxa"/>
              <w:bottom w:w="100" w:type="dxa"/>
              <w:right w:w="100" w:type="dxa"/>
            </w:tcMar>
          </w:tcPr>
          <w:p w:rsidR="00B60988" w:rsidRDefault="004A22C5">
            <w:pPr>
              <w:spacing w:before="240" w:after="240"/>
              <w:rPr>
                <w:rFonts w:ascii="Times New Roman" w:eastAsia="Times New Roman" w:hAnsi="Times New Roman" w:cs="Times New Roman"/>
              </w:rPr>
            </w:pPr>
            <w:r>
              <w:rPr>
                <w:rFonts w:ascii="Times New Roman" w:eastAsia="Times New Roman" w:hAnsi="Times New Roman" w:cs="Times New Roman"/>
              </w:rPr>
              <w:t>Amazon Web Page for login has been loaded.</w:t>
            </w:r>
          </w:p>
        </w:tc>
      </w:tr>
      <w:tr w:rsidR="00B60988">
        <w:trPr>
          <w:trHeight w:val="770"/>
        </w:trPr>
        <w:tc>
          <w:tcPr>
            <w:tcW w:w="4425" w:type="dxa"/>
            <w:tcBorders>
              <w:top w:val="nil"/>
              <w:left w:val="nil"/>
              <w:bottom w:val="nil"/>
              <w:right w:val="nil"/>
            </w:tcBorders>
            <w:tcMar>
              <w:top w:w="100" w:type="dxa"/>
              <w:left w:w="100" w:type="dxa"/>
              <w:bottom w:w="100" w:type="dxa"/>
              <w:right w:w="100" w:type="dxa"/>
            </w:tcMar>
          </w:tcPr>
          <w:p w:rsidR="00B60988" w:rsidRDefault="004A22C5">
            <w:pPr>
              <w:spacing w:before="240" w:after="240"/>
              <w:rPr>
                <w:rFonts w:ascii="Times New Roman" w:eastAsia="Times New Roman" w:hAnsi="Times New Roman" w:cs="Times New Roman"/>
              </w:rPr>
            </w:pPr>
            <w:r>
              <w:rPr>
                <w:rFonts w:ascii="Times New Roman" w:eastAsia="Times New Roman" w:hAnsi="Times New Roman" w:cs="Times New Roman"/>
              </w:rPr>
              <w:t>Exit conditions</w:t>
            </w:r>
          </w:p>
        </w:tc>
        <w:tc>
          <w:tcPr>
            <w:tcW w:w="4455" w:type="dxa"/>
            <w:tcBorders>
              <w:top w:val="nil"/>
              <w:left w:val="nil"/>
              <w:bottom w:val="nil"/>
              <w:right w:val="nil"/>
            </w:tcBorders>
            <w:tcMar>
              <w:top w:w="100" w:type="dxa"/>
              <w:left w:w="100" w:type="dxa"/>
              <w:bottom w:w="100" w:type="dxa"/>
              <w:right w:w="100" w:type="dxa"/>
            </w:tcMar>
          </w:tcPr>
          <w:p w:rsidR="00B60988" w:rsidRDefault="004A22C5">
            <w:pPr>
              <w:spacing w:before="240" w:after="240"/>
              <w:rPr>
                <w:rFonts w:ascii="Times New Roman" w:eastAsia="Times New Roman" w:hAnsi="Times New Roman" w:cs="Times New Roman"/>
              </w:rPr>
            </w:pPr>
            <w:r>
              <w:rPr>
                <w:rFonts w:ascii="Times New Roman" w:eastAsia="Times New Roman" w:hAnsi="Times New Roman" w:cs="Times New Roman"/>
              </w:rPr>
              <w:t>Login is confirmed of success or failure.</w:t>
            </w:r>
          </w:p>
        </w:tc>
      </w:tr>
      <w:tr w:rsidR="00B60988">
        <w:trPr>
          <w:trHeight w:val="770"/>
        </w:trPr>
        <w:tc>
          <w:tcPr>
            <w:tcW w:w="4425" w:type="dxa"/>
            <w:tcBorders>
              <w:top w:val="single" w:sz="8" w:space="0" w:color="7F7F7F"/>
              <w:left w:val="nil"/>
              <w:bottom w:val="single" w:sz="12" w:space="0" w:color="000000"/>
              <w:right w:val="nil"/>
            </w:tcBorders>
            <w:tcMar>
              <w:top w:w="100" w:type="dxa"/>
              <w:left w:w="100" w:type="dxa"/>
              <w:bottom w:w="100" w:type="dxa"/>
              <w:right w:w="100" w:type="dxa"/>
            </w:tcMar>
          </w:tcPr>
          <w:p w:rsidR="00B60988" w:rsidRDefault="004A22C5">
            <w:pPr>
              <w:spacing w:before="240" w:after="240"/>
              <w:rPr>
                <w:rFonts w:ascii="Times New Roman" w:eastAsia="Times New Roman" w:hAnsi="Times New Roman" w:cs="Times New Roman"/>
              </w:rPr>
            </w:pPr>
            <w:r>
              <w:rPr>
                <w:rFonts w:ascii="Times New Roman" w:eastAsia="Times New Roman" w:hAnsi="Times New Roman" w:cs="Times New Roman"/>
              </w:rPr>
              <w:t>Quality Requirements</w:t>
            </w:r>
          </w:p>
        </w:tc>
        <w:tc>
          <w:tcPr>
            <w:tcW w:w="4455" w:type="dxa"/>
            <w:tcBorders>
              <w:top w:val="single" w:sz="8" w:space="0" w:color="7F7F7F"/>
              <w:left w:val="nil"/>
              <w:bottom w:val="single" w:sz="12" w:space="0" w:color="000000"/>
              <w:right w:val="nil"/>
            </w:tcBorders>
            <w:tcMar>
              <w:top w:w="100" w:type="dxa"/>
              <w:left w:w="100" w:type="dxa"/>
              <w:bottom w:w="100" w:type="dxa"/>
              <w:right w:w="100" w:type="dxa"/>
            </w:tcMar>
          </w:tcPr>
          <w:p w:rsidR="00B60988" w:rsidRDefault="004A22C5">
            <w:pPr>
              <w:spacing w:before="240" w:after="240"/>
              <w:rPr>
                <w:rFonts w:ascii="Times New Roman" w:eastAsia="Times New Roman" w:hAnsi="Times New Roman" w:cs="Times New Roman"/>
              </w:rPr>
            </w:pPr>
            <w:r>
              <w:rPr>
                <w:rFonts w:ascii="Times New Roman" w:eastAsia="Times New Roman" w:hAnsi="Times New Roman" w:cs="Times New Roman"/>
              </w:rPr>
              <w:t>Results must be displayed in less than 3 seconds</w:t>
            </w:r>
          </w:p>
        </w:tc>
      </w:tr>
    </w:tbl>
    <w:p w:rsidR="00B60988" w:rsidRDefault="00B60988">
      <w:pPr>
        <w:rPr>
          <w:rFonts w:ascii="Times New Roman" w:eastAsia="Times New Roman" w:hAnsi="Times New Roman" w:cs="Times New Roman"/>
          <w:b/>
          <w:sz w:val="28"/>
          <w:szCs w:val="28"/>
        </w:rPr>
      </w:pPr>
    </w:p>
    <w:p w:rsidR="00B60988" w:rsidRDefault="004A22C5">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The most refined final use cases:</w:t>
      </w:r>
    </w:p>
    <w:p w:rsidR="00B60988" w:rsidRDefault="00B60988">
      <w:pPr>
        <w:rPr>
          <w:rFonts w:ascii="Times New Roman" w:eastAsia="Times New Roman" w:hAnsi="Times New Roman" w:cs="Times New Roman"/>
        </w:rPr>
      </w:pPr>
    </w:p>
    <w:tbl>
      <w:tblPr>
        <w:tblStyle w:val="aff0"/>
        <w:tblW w:w="8880" w:type="dxa"/>
        <w:tblBorders>
          <w:top w:val="nil"/>
          <w:left w:val="nil"/>
          <w:bottom w:val="nil"/>
          <w:right w:val="nil"/>
          <w:insideH w:val="nil"/>
          <w:insideV w:val="nil"/>
        </w:tblBorders>
        <w:tblLayout w:type="fixed"/>
        <w:tblLook w:val="0600" w:firstRow="0" w:lastRow="0" w:firstColumn="0" w:lastColumn="0" w:noHBand="1" w:noVBand="1"/>
      </w:tblPr>
      <w:tblGrid>
        <w:gridCol w:w="4350"/>
        <w:gridCol w:w="4530"/>
      </w:tblGrid>
      <w:tr w:rsidR="00B60988">
        <w:trPr>
          <w:trHeight w:val="485"/>
        </w:trPr>
        <w:tc>
          <w:tcPr>
            <w:tcW w:w="4350" w:type="dxa"/>
            <w:tcBorders>
              <w:top w:val="single" w:sz="12" w:space="0" w:color="000000"/>
              <w:left w:val="nil"/>
              <w:bottom w:val="single" w:sz="8" w:space="0" w:color="7F7F7F"/>
              <w:right w:val="nil"/>
            </w:tcBorders>
            <w:tcMar>
              <w:top w:w="100" w:type="dxa"/>
              <w:left w:w="100" w:type="dxa"/>
              <w:bottom w:w="100" w:type="dxa"/>
              <w:right w:w="100" w:type="dxa"/>
            </w:tcMar>
          </w:tcPr>
          <w:p w:rsidR="00B60988" w:rsidRDefault="004A22C5">
            <w:pPr>
              <w:spacing w:before="240" w:after="240"/>
              <w:rPr>
                <w:rFonts w:ascii="Times New Roman" w:eastAsia="Times New Roman" w:hAnsi="Times New Roman" w:cs="Times New Roman"/>
              </w:rPr>
            </w:pPr>
            <w:r>
              <w:rPr>
                <w:rFonts w:ascii="Times New Roman" w:eastAsia="Times New Roman" w:hAnsi="Times New Roman" w:cs="Times New Roman"/>
              </w:rPr>
              <w:t>Use case name</w:t>
            </w:r>
          </w:p>
        </w:tc>
        <w:tc>
          <w:tcPr>
            <w:tcW w:w="4530" w:type="dxa"/>
            <w:tcBorders>
              <w:top w:val="single" w:sz="12" w:space="0" w:color="000000"/>
              <w:left w:val="nil"/>
              <w:bottom w:val="single" w:sz="8" w:space="0" w:color="7F7F7F"/>
              <w:right w:val="nil"/>
            </w:tcBorders>
            <w:tcMar>
              <w:top w:w="100" w:type="dxa"/>
              <w:left w:w="100" w:type="dxa"/>
              <w:bottom w:w="100" w:type="dxa"/>
              <w:right w:w="100" w:type="dxa"/>
            </w:tcMar>
          </w:tcPr>
          <w:p w:rsidR="00B60988" w:rsidRDefault="004A22C5">
            <w:pPr>
              <w:spacing w:before="240" w:after="240"/>
              <w:rPr>
                <w:rFonts w:ascii="Times New Roman" w:eastAsia="Times New Roman" w:hAnsi="Times New Roman" w:cs="Times New Roman"/>
              </w:rPr>
            </w:pPr>
            <w:r>
              <w:rPr>
                <w:rFonts w:ascii="Times New Roman" w:eastAsia="Times New Roman" w:hAnsi="Times New Roman" w:cs="Times New Roman"/>
              </w:rPr>
              <w:t>LogIn</w:t>
            </w:r>
          </w:p>
        </w:tc>
      </w:tr>
      <w:tr w:rsidR="00B60988">
        <w:trPr>
          <w:trHeight w:val="485"/>
        </w:trPr>
        <w:tc>
          <w:tcPr>
            <w:tcW w:w="4350" w:type="dxa"/>
            <w:tcBorders>
              <w:top w:val="nil"/>
              <w:left w:val="nil"/>
              <w:bottom w:val="single" w:sz="8" w:space="0" w:color="7F7F7F"/>
              <w:right w:val="nil"/>
            </w:tcBorders>
            <w:tcMar>
              <w:top w:w="100" w:type="dxa"/>
              <w:left w:w="100" w:type="dxa"/>
              <w:bottom w:w="100" w:type="dxa"/>
              <w:right w:w="100" w:type="dxa"/>
            </w:tcMar>
          </w:tcPr>
          <w:p w:rsidR="00B60988" w:rsidRDefault="004A22C5">
            <w:pPr>
              <w:spacing w:before="240" w:after="240"/>
              <w:rPr>
                <w:rFonts w:ascii="Times New Roman" w:eastAsia="Times New Roman" w:hAnsi="Times New Roman" w:cs="Times New Roman"/>
              </w:rPr>
            </w:pPr>
            <w:r>
              <w:rPr>
                <w:rFonts w:ascii="Times New Roman" w:eastAsia="Times New Roman" w:hAnsi="Times New Roman" w:cs="Times New Roman"/>
              </w:rPr>
              <w:t>Participating Actor</w:t>
            </w:r>
          </w:p>
        </w:tc>
        <w:tc>
          <w:tcPr>
            <w:tcW w:w="4530" w:type="dxa"/>
            <w:tcBorders>
              <w:top w:val="nil"/>
              <w:left w:val="nil"/>
              <w:bottom w:val="single" w:sz="8" w:space="0" w:color="7F7F7F"/>
              <w:right w:val="nil"/>
            </w:tcBorders>
            <w:tcMar>
              <w:top w:w="100" w:type="dxa"/>
              <w:left w:w="100" w:type="dxa"/>
              <w:bottom w:w="100" w:type="dxa"/>
              <w:right w:w="100" w:type="dxa"/>
            </w:tcMar>
          </w:tcPr>
          <w:p w:rsidR="00B60988" w:rsidRDefault="004A22C5">
            <w:pPr>
              <w:spacing w:before="240" w:after="240"/>
              <w:rPr>
                <w:rFonts w:ascii="Times New Roman" w:eastAsia="Times New Roman" w:hAnsi="Times New Roman" w:cs="Times New Roman"/>
              </w:rPr>
            </w:pPr>
            <w:r>
              <w:rPr>
                <w:rFonts w:ascii="Times New Roman" w:eastAsia="Times New Roman" w:hAnsi="Times New Roman" w:cs="Times New Roman"/>
              </w:rPr>
              <w:t>Initiated by Customer</w:t>
            </w:r>
          </w:p>
        </w:tc>
      </w:tr>
      <w:tr w:rsidR="00B60988">
        <w:trPr>
          <w:trHeight w:val="5510"/>
        </w:trPr>
        <w:tc>
          <w:tcPr>
            <w:tcW w:w="4350" w:type="dxa"/>
            <w:tcBorders>
              <w:top w:val="nil"/>
              <w:left w:val="nil"/>
              <w:bottom w:val="nil"/>
              <w:right w:val="nil"/>
            </w:tcBorders>
            <w:tcMar>
              <w:top w:w="100" w:type="dxa"/>
              <w:left w:w="100" w:type="dxa"/>
              <w:bottom w:w="100" w:type="dxa"/>
              <w:right w:w="100" w:type="dxa"/>
            </w:tcMar>
          </w:tcPr>
          <w:p w:rsidR="00B60988" w:rsidRDefault="004A22C5">
            <w:pPr>
              <w:spacing w:before="240" w:after="240"/>
              <w:rPr>
                <w:rFonts w:ascii="Times New Roman" w:eastAsia="Times New Roman" w:hAnsi="Times New Roman" w:cs="Times New Roman"/>
              </w:rPr>
            </w:pPr>
            <w:r>
              <w:rPr>
                <w:rFonts w:ascii="Times New Roman" w:eastAsia="Times New Roman" w:hAnsi="Times New Roman" w:cs="Times New Roman"/>
              </w:rPr>
              <w:lastRenderedPageBreak/>
              <w:t>Flow of Events</w:t>
            </w:r>
          </w:p>
        </w:tc>
        <w:tc>
          <w:tcPr>
            <w:tcW w:w="4530" w:type="dxa"/>
            <w:tcBorders>
              <w:top w:val="nil"/>
              <w:left w:val="nil"/>
              <w:bottom w:val="nil"/>
              <w:right w:val="nil"/>
            </w:tcBorders>
            <w:tcMar>
              <w:top w:w="100" w:type="dxa"/>
              <w:left w:w="100" w:type="dxa"/>
              <w:bottom w:w="100" w:type="dxa"/>
              <w:right w:w="100" w:type="dxa"/>
            </w:tcMar>
          </w:tcPr>
          <w:p w:rsidR="00B60988" w:rsidRDefault="004A22C5">
            <w:pPr>
              <w:spacing w:before="240" w:after="240"/>
              <w:rPr>
                <w:rFonts w:ascii="Times New Roman" w:eastAsia="Times New Roman" w:hAnsi="Times New Roman" w:cs="Times New Roman"/>
              </w:rPr>
            </w:pPr>
            <w:r>
              <w:rPr>
                <w:rFonts w:ascii="Times New Roman" w:eastAsia="Times New Roman" w:hAnsi="Times New Roman" w:cs="Times New Roman"/>
              </w:rPr>
              <w:t>1. Customer clicks on the LogIn function in the Amazon homepage.</w:t>
            </w:r>
          </w:p>
          <w:p w:rsidR="00B60988" w:rsidRDefault="004A22C5">
            <w:pPr>
              <w:spacing w:before="240" w:after="240"/>
              <w:rPr>
                <w:rFonts w:ascii="Times New Roman" w:eastAsia="Times New Roman" w:hAnsi="Times New Roman" w:cs="Times New Roman"/>
              </w:rPr>
            </w:pPr>
            <w:r>
              <w:rPr>
                <w:rFonts w:ascii="Times New Roman" w:eastAsia="Times New Roman" w:hAnsi="Times New Roman" w:cs="Times New Roman"/>
              </w:rPr>
              <w:t>2. customer enters a username, password and clicks on LogIn contained in the LogInBO.</w:t>
            </w:r>
          </w:p>
          <w:p w:rsidR="00B60988" w:rsidRDefault="004A22C5">
            <w:pPr>
              <w:spacing w:before="240" w:after="240"/>
              <w:rPr>
                <w:rFonts w:ascii="Times New Roman" w:eastAsia="Times New Roman" w:hAnsi="Times New Roman" w:cs="Times New Roman"/>
              </w:rPr>
            </w:pPr>
            <w:r>
              <w:rPr>
                <w:rFonts w:ascii="Times New Roman" w:eastAsia="Times New Roman" w:hAnsi="Times New Roman" w:cs="Times New Roman"/>
              </w:rPr>
              <w:t>3. LogInControl is created by LogInBO.</w:t>
            </w:r>
          </w:p>
          <w:p w:rsidR="00B60988" w:rsidRDefault="004A22C5">
            <w:pPr>
              <w:spacing w:before="240" w:after="240"/>
              <w:rPr>
                <w:rFonts w:ascii="Times New Roman" w:eastAsia="Times New Roman" w:hAnsi="Times New Roman" w:cs="Times New Roman"/>
              </w:rPr>
            </w:pPr>
            <w:r>
              <w:rPr>
                <w:rFonts w:ascii="Times New Roman" w:eastAsia="Times New Roman" w:hAnsi="Times New Roman" w:cs="Times New Roman"/>
              </w:rPr>
              <w:t>4. Control object creates Account object and invokes the operation to verify the correctness of the username and password.</w:t>
            </w:r>
          </w:p>
          <w:p w:rsidR="00B60988" w:rsidRDefault="004A22C5">
            <w:pPr>
              <w:spacing w:before="240" w:after="240"/>
              <w:rPr>
                <w:rFonts w:ascii="Times New Roman" w:eastAsia="Times New Roman" w:hAnsi="Times New Roman" w:cs="Times New Roman"/>
              </w:rPr>
            </w:pPr>
            <w:r>
              <w:rPr>
                <w:rFonts w:ascii="Times New Roman" w:eastAsia="Times New Roman" w:hAnsi="Times New Roman" w:cs="Times New Roman"/>
              </w:rPr>
              <w:t xml:space="preserve">5. The LogInControl creates a ConfirmationBO that shows the customer “LogIn successful” if your details are valid, else “LogIn unsuccessful” if your details are invalid.                        </w:t>
            </w:r>
          </w:p>
        </w:tc>
      </w:tr>
      <w:tr w:rsidR="00B60988">
        <w:trPr>
          <w:trHeight w:val="485"/>
        </w:trPr>
        <w:tc>
          <w:tcPr>
            <w:tcW w:w="4350" w:type="dxa"/>
            <w:tcBorders>
              <w:top w:val="single" w:sz="8" w:space="0" w:color="7F7F7F"/>
              <w:left w:val="nil"/>
              <w:bottom w:val="single" w:sz="8" w:space="0" w:color="7F7F7F"/>
              <w:right w:val="nil"/>
            </w:tcBorders>
            <w:tcMar>
              <w:top w:w="100" w:type="dxa"/>
              <w:left w:w="100" w:type="dxa"/>
              <w:bottom w:w="100" w:type="dxa"/>
              <w:right w:w="100" w:type="dxa"/>
            </w:tcMar>
          </w:tcPr>
          <w:p w:rsidR="00B60988" w:rsidRDefault="004A22C5">
            <w:pPr>
              <w:spacing w:before="240" w:after="240"/>
              <w:rPr>
                <w:rFonts w:ascii="Times New Roman" w:eastAsia="Times New Roman" w:hAnsi="Times New Roman" w:cs="Times New Roman"/>
              </w:rPr>
            </w:pPr>
            <w:r>
              <w:rPr>
                <w:rFonts w:ascii="Times New Roman" w:eastAsia="Times New Roman" w:hAnsi="Times New Roman" w:cs="Times New Roman"/>
              </w:rPr>
              <w:t>Entry conditions</w:t>
            </w:r>
          </w:p>
        </w:tc>
        <w:tc>
          <w:tcPr>
            <w:tcW w:w="4530" w:type="dxa"/>
            <w:tcBorders>
              <w:top w:val="single" w:sz="8" w:space="0" w:color="7F7F7F"/>
              <w:left w:val="nil"/>
              <w:bottom w:val="single" w:sz="8" w:space="0" w:color="7F7F7F"/>
              <w:right w:val="nil"/>
            </w:tcBorders>
            <w:tcMar>
              <w:top w:w="100" w:type="dxa"/>
              <w:left w:w="100" w:type="dxa"/>
              <w:bottom w:w="100" w:type="dxa"/>
              <w:right w:w="100" w:type="dxa"/>
            </w:tcMar>
          </w:tcPr>
          <w:p w:rsidR="00B60988" w:rsidRDefault="004A22C5">
            <w:pPr>
              <w:spacing w:before="240" w:after="240"/>
              <w:rPr>
                <w:rFonts w:ascii="Times New Roman" w:eastAsia="Times New Roman" w:hAnsi="Times New Roman" w:cs="Times New Roman"/>
              </w:rPr>
            </w:pPr>
            <w:r>
              <w:rPr>
                <w:rFonts w:ascii="Times New Roman" w:eastAsia="Times New Roman" w:hAnsi="Times New Roman" w:cs="Times New Roman"/>
              </w:rPr>
              <w:t>Amazon Web Page for login has been loaded.</w:t>
            </w:r>
          </w:p>
        </w:tc>
      </w:tr>
      <w:tr w:rsidR="00B60988">
        <w:trPr>
          <w:trHeight w:val="485"/>
        </w:trPr>
        <w:tc>
          <w:tcPr>
            <w:tcW w:w="4350" w:type="dxa"/>
            <w:tcBorders>
              <w:top w:val="nil"/>
              <w:left w:val="nil"/>
              <w:bottom w:val="nil"/>
              <w:right w:val="nil"/>
            </w:tcBorders>
            <w:tcMar>
              <w:top w:w="100" w:type="dxa"/>
              <w:left w:w="100" w:type="dxa"/>
              <w:bottom w:w="100" w:type="dxa"/>
              <w:right w:w="100" w:type="dxa"/>
            </w:tcMar>
          </w:tcPr>
          <w:p w:rsidR="00B60988" w:rsidRDefault="004A22C5">
            <w:pPr>
              <w:spacing w:before="240" w:after="240"/>
              <w:rPr>
                <w:rFonts w:ascii="Times New Roman" w:eastAsia="Times New Roman" w:hAnsi="Times New Roman" w:cs="Times New Roman"/>
              </w:rPr>
            </w:pPr>
            <w:r>
              <w:rPr>
                <w:rFonts w:ascii="Times New Roman" w:eastAsia="Times New Roman" w:hAnsi="Times New Roman" w:cs="Times New Roman"/>
              </w:rPr>
              <w:t>Exit conditions</w:t>
            </w:r>
          </w:p>
        </w:tc>
        <w:tc>
          <w:tcPr>
            <w:tcW w:w="4530" w:type="dxa"/>
            <w:tcBorders>
              <w:top w:val="nil"/>
              <w:left w:val="nil"/>
              <w:bottom w:val="nil"/>
              <w:right w:val="nil"/>
            </w:tcBorders>
            <w:tcMar>
              <w:top w:w="100" w:type="dxa"/>
              <w:left w:w="100" w:type="dxa"/>
              <w:bottom w:w="100" w:type="dxa"/>
              <w:right w:w="100" w:type="dxa"/>
            </w:tcMar>
          </w:tcPr>
          <w:p w:rsidR="00B60988" w:rsidRDefault="004A22C5">
            <w:pPr>
              <w:spacing w:before="240" w:after="240"/>
              <w:rPr>
                <w:rFonts w:ascii="Times New Roman" w:eastAsia="Times New Roman" w:hAnsi="Times New Roman" w:cs="Times New Roman"/>
              </w:rPr>
            </w:pPr>
            <w:r>
              <w:rPr>
                <w:rFonts w:ascii="Times New Roman" w:eastAsia="Times New Roman" w:hAnsi="Times New Roman" w:cs="Times New Roman"/>
              </w:rPr>
              <w:t xml:space="preserve"> Login is confirmed of success or failure.</w:t>
            </w:r>
          </w:p>
        </w:tc>
      </w:tr>
      <w:tr w:rsidR="00B60988">
        <w:trPr>
          <w:trHeight w:val="770"/>
        </w:trPr>
        <w:tc>
          <w:tcPr>
            <w:tcW w:w="4350" w:type="dxa"/>
            <w:tcBorders>
              <w:top w:val="single" w:sz="8" w:space="0" w:color="7F7F7F"/>
              <w:left w:val="nil"/>
              <w:bottom w:val="single" w:sz="12" w:space="0" w:color="000000"/>
              <w:right w:val="nil"/>
            </w:tcBorders>
            <w:tcMar>
              <w:top w:w="100" w:type="dxa"/>
              <w:left w:w="100" w:type="dxa"/>
              <w:bottom w:w="100" w:type="dxa"/>
              <w:right w:w="100" w:type="dxa"/>
            </w:tcMar>
          </w:tcPr>
          <w:p w:rsidR="00B60988" w:rsidRDefault="004A22C5">
            <w:pPr>
              <w:spacing w:before="240" w:after="240"/>
              <w:rPr>
                <w:rFonts w:ascii="Times New Roman" w:eastAsia="Times New Roman" w:hAnsi="Times New Roman" w:cs="Times New Roman"/>
              </w:rPr>
            </w:pPr>
            <w:r>
              <w:rPr>
                <w:rFonts w:ascii="Times New Roman" w:eastAsia="Times New Roman" w:hAnsi="Times New Roman" w:cs="Times New Roman"/>
              </w:rPr>
              <w:t>Quality Requirements</w:t>
            </w:r>
          </w:p>
        </w:tc>
        <w:tc>
          <w:tcPr>
            <w:tcW w:w="4530" w:type="dxa"/>
            <w:tcBorders>
              <w:top w:val="single" w:sz="8" w:space="0" w:color="7F7F7F"/>
              <w:left w:val="nil"/>
              <w:bottom w:val="single" w:sz="12" w:space="0" w:color="000000"/>
              <w:right w:val="nil"/>
            </w:tcBorders>
            <w:tcMar>
              <w:top w:w="100" w:type="dxa"/>
              <w:left w:w="100" w:type="dxa"/>
              <w:bottom w:w="100" w:type="dxa"/>
              <w:right w:w="100" w:type="dxa"/>
            </w:tcMar>
          </w:tcPr>
          <w:p w:rsidR="00B60988" w:rsidRDefault="004A22C5">
            <w:pPr>
              <w:spacing w:before="240" w:after="240"/>
              <w:rPr>
                <w:rFonts w:ascii="Times New Roman" w:eastAsia="Times New Roman" w:hAnsi="Times New Roman" w:cs="Times New Roman"/>
              </w:rPr>
            </w:pPr>
            <w:r>
              <w:rPr>
                <w:rFonts w:ascii="Times New Roman" w:eastAsia="Times New Roman" w:hAnsi="Times New Roman" w:cs="Times New Roman"/>
              </w:rPr>
              <w:t>Results must be displayed in less than 3 seconds</w:t>
            </w:r>
          </w:p>
        </w:tc>
      </w:tr>
    </w:tbl>
    <w:p w:rsidR="00B60988" w:rsidRDefault="00B60988">
      <w:pPr>
        <w:rPr>
          <w:rFonts w:ascii="Times New Roman" w:eastAsia="Times New Roman" w:hAnsi="Times New Roman" w:cs="Times New Roman"/>
        </w:rPr>
      </w:pPr>
    </w:p>
    <w:p w:rsidR="00B60988" w:rsidRDefault="00B60988">
      <w:pPr>
        <w:pStyle w:val="Heading2"/>
        <w:rPr>
          <w:rFonts w:ascii="Times New Roman" w:eastAsia="Times New Roman" w:hAnsi="Times New Roman" w:cs="Times New Roman"/>
          <w:b/>
        </w:rPr>
      </w:pPr>
    </w:p>
    <w:p w:rsidR="00B60988" w:rsidRDefault="004A22C5">
      <w:pPr>
        <w:pStyle w:val="Heading2"/>
        <w:rPr>
          <w:rFonts w:ascii="Times New Roman" w:eastAsia="Times New Roman" w:hAnsi="Times New Roman" w:cs="Times New Roman"/>
          <w:b/>
        </w:rPr>
      </w:pPr>
      <w:r>
        <w:rPr>
          <w:rFonts w:ascii="Times New Roman" w:eastAsia="Times New Roman" w:hAnsi="Times New Roman" w:cs="Times New Roman"/>
          <w:b/>
        </w:rPr>
        <w:t>Dynamic model:</w:t>
      </w:r>
    </w:p>
    <w:p w:rsidR="00B60988" w:rsidRDefault="00B60988">
      <w:pPr>
        <w:rPr>
          <w:rFonts w:ascii="Times New Roman" w:eastAsia="Times New Roman" w:hAnsi="Times New Roman" w:cs="Times New Roman"/>
          <w:b/>
          <w:sz w:val="28"/>
          <w:szCs w:val="28"/>
        </w:rPr>
      </w:pPr>
    </w:p>
    <w:p w:rsidR="00B60988" w:rsidRDefault="004A22C5">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Sequence diagram:</w:t>
      </w:r>
    </w:p>
    <w:p w:rsidR="00B60988" w:rsidRDefault="004A22C5">
      <w:pPr>
        <w:rPr>
          <w:rFonts w:ascii="Times New Roman" w:eastAsia="Times New Roman" w:hAnsi="Times New Roman" w:cs="Times New Roman"/>
        </w:rPr>
      </w:pPr>
      <w:r>
        <w:rPr>
          <w:rFonts w:ascii="Times New Roman" w:eastAsia="Times New Roman" w:hAnsi="Times New Roman" w:cs="Times New Roman"/>
          <w:noProof/>
          <w:lang w:eastAsia="zh-CN"/>
        </w:rPr>
        <w:lastRenderedPageBreak/>
        <w:drawing>
          <wp:inline distT="114300" distB="114300" distL="114300" distR="114300">
            <wp:extent cx="5943600" cy="3530600"/>
            <wp:effectExtent l="0" t="0" r="0" b="0"/>
            <wp:docPr id="2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6"/>
                    <a:srcRect/>
                    <a:stretch>
                      <a:fillRect/>
                    </a:stretch>
                  </pic:blipFill>
                  <pic:spPr>
                    <a:xfrm>
                      <a:off x="0" y="0"/>
                      <a:ext cx="5943600" cy="3530600"/>
                    </a:xfrm>
                    <a:prstGeom prst="rect">
                      <a:avLst/>
                    </a:prstGeom>
                    <a:ln/>
                  </pic:spPr>
                </pic:pic>
              </a:graphicData>
            </a:graphic>
          </wp:inline>
        </w:drawing>
      </w:r>
    </w:p>
    <w:p w:rsidR="00B60988" w:rsidRDefault="00B60988">
      <w:pPr>
        <w:rPr>
          <w:rFonts w:ascii="Times New Roman" w:eastAsia="Times New Roman" w:hAnsi="Times New Roman" w:cs="Times New Roman"/>
        </w:rPr>
      </w:pPr>
    </w:p>
    <w:p w:rsidR="00B60988" w:rsidRDefault="004A22C5">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State diagrams:</w:t>
      </w:r>
    </w:p>
    <w:p w:rsidR="00B60988" w:rsidRDefault="00B60988">
      <w:pPr>
        <w:rPr>
          <w:rFonts w:ascii="Times New Roman" w:eastAsia="Times New Roman" w:hAnsi="Times New Roman" w:cs="Times New Roman"/>
        </w:rPr>
      </w:pPr>
    </w:p>
    <w:p w:rsidR="00B60988" w:rsidRDefault="004A22C5">
      <w:pPr>
        <w:rPr>
          <w:rFonts w:ascii="Times New Roman" w:eastAsia="Times New Roman" w:hAnsi="Times New Roman" w:cs="Times New Roman"/>
          <w:b/>
          <w:color w:val="2F5496"/>
          <w:sz w:val="26"/>
          <w:szCs w:val="26"/>
        </w:rPr>
      </w:pPr>
      <w:r>
        <w:rPr>
          <w:rFonts w:ascii="Times New Roman" w:eastAsia="Times New Roman" w:hAnsi="Times New Roman" w:cs="Times New Roman"/>
          <w:b/>
          <w:color w:val="2F5496"/>
          <w:sz w:val="26"/>
          <w:szCs w:val="26"/>
        </w:rPr>
        <w:t>Product:</w:t>
      </w:r>
    </w:p>
    <w:p w:rsidR="00B60988" w:rsidRDefault="00B60988">
      <w:pPr>
        <w:rPr>
          <w:rFonts w:ascii="Times New Roman" w:eastAsia="Times New Roman" w:hAnsi="Times New Roman" w:cs="Times New Roman"/>
          <w:b/>
          <w:color w:val="2F5496"/>
          <w:sz w:val="26"/>
          <w:szCs w:val="26"/>
        </w:rPr>
      </w:pPr>
    </w:p>
    <w:p w:rsidR="00B60988" w:rsidRDefault="004A22C5">
      <w:pPr>
        <w:rPr>
          <w:rFonts w:ascii="Times New Roman" w:eastAsia="Times New Roman" w:hAnsi="Times New Roman" w:cs="Times New Roman"/>
          <w:b/>
          <w:color w:val="2F5496"/>
          <w:sz w:val="26"/>
          <w:szCs w:val="26"/>
        </w:rPr>
      </w:pPr>
      <w:r>
        <w:rPr>
          <w:rFonts w:ascii="Times New Roman" w:eastAsia="Times New Roman" w:hAnsi="Times New Roman" w:cs="Times New Roman"/>
          <w:b/>
          <w:noProof/>
          <w:color w:val="2F5496"/>
          <w:sz w:val="26"/>
          <w:szCs w:val="26"/>
          <w:lang w:eastAsia="zh-CN"/>
        </w:rPr>
        <w:drawing>
          <wp:inline distT="114300" distB="114300" distL="114300" distR="114300">
            <wp:extent cx="5943600" cy="2451100"/>
            <wp:effectExtent l="0" t="0" r="0" b="0"/>
            <wp:docPr id="2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7"/>
                    <a:srcRect/>
                    <a:stretch>
                      <a:fillRect/>
                    </a:stretch>
                  </pic:blipFill>
                  <pic:spPr>
                    <a:xfrm>
                      <a:off x="0" y="0"/>
                      <a:ext cx="5943600" cy="2451100"/>
                    </a:xfrm>
                    <a:prstGeom prst="rect">
                      <a:avLst/>
                    </a:prstGeom>
                    <a:ln/>
                  </pic:spPr>
                </pic:pic>
              </a:graphicData>
            </a:graphic>
          </wp:inline>
        </w:drawing>
      </w:r>
    </w:p>
    <w:p w:rsidR="00B60988" w:rsidRDefault="00B60988">
      <w:pPr>
        <w:rPr>
          <w:rFonts w:ascii="Times New Roman" w:eastAsia="Times New Roman" w:hAnsi="Times New Roman" w:cs="Times New Roman"/>
          <w:b/>
          <w:color w:val="2F5496"/>
          <w:sz w:val="26"/>
          <w:szCs w:val="26"/>
        </w:rPr>
      </w:pPr>
    </w:p>
    <w:p w:rsidR="00722486" w:rsidRDefault="00722486">
      <w:pPr>
        <w:rPr>
          <w:rFonts w:ascii="Times New Roman" w:eastAsia="Times New Roman" w:hAnsi="Times New Roman" w:cs="Times New Roman"/>
          <w:b/>
          <w:color w:val="2F5496"/>
          <w:sz w:val="26"/>
          <w:szCs w:val="26"/>
        </w:rPr>
      </w:pPr>
    </w:p>
    <w:p w:rsidR="00722486" w:rsidRDefault="00722486">
      <w:pPr>
        <w:rPr>
          <w:rFonts w:ascii="Times New Roman" w:eastAsia="Times New Roman" w:hAnsi="Times New Roman" w:cs="Times New Roman"/>
          <w:b/>
          <w:color w:val="2F5496"/>
          <w:sz w:val="26"/>
          <w:szCs w:val="26"/>
        </w:rPr>
      </w:pPr>
    </w:p>
    <w:p w:rsidR="00722486" w:rsidRDefault="00722486">
      <w:pPr>
        <w:rPr>
          <w:rFonts w:ascii="Times New Roman" w:eastAsia="Times New Roman" w:hAnsi="Times New Roman" w:cs="Times New Roman"/>
          <w:b/>
          <w:color w:val="2F5496"/>
          <w:sz w:val="26"/>
          <w:szCs w:val="26"/>
        </w:rPr>
      </w:pPr>
    </w:p>
    <w:p w:rsidR="00722486" w:rsidRDefault="00722486">
      <w:pPr>
        <w:rPr>
          <w:rFonts w:ascii="Times New Roman" w:eastAsia="Times New Roman" w:hAnsi="Times New Roman" w:cs="Times New Roman"/>
          <w:b/>
          <w:color w:val="2F5496"/>
          <w:sz w:val="26"/>
          <w:szCs w:val="26"/>
        </w:rPr>
      </w:pPr>
    </w:p>
    <w:p w:rsidR="00722486" w:rsidRDefault="00722486">
      <w:pPr>
        <w:rPr>
          <w:rFonts w:ascii="Times New Roman" w:eastAsia="Times New Roman" w:hAnsi="Times New Roman" w:cs="Times New Roman"/>
          <w:b/>
          <w:color w:val="2F5496"/>
          <w:sz w:val="26"/>
          <w:szCs w:val="26"/>
        </w:rPr>
      </w:pPr>
    </w:p>
    <w:p w:rsidR="00B60988" w:rsidRDefault="004A22C5">
      <w:pPr>
        <w:rPr>
          <w:rFonts w:ascii="Times New Roman" w:eastAsia="Times New Roman" w:hAnsi="Times New Roman" w:cs="Times New Roman"/>
          <w:b/>
          <w:color w:val="2F5496"/>
          <w:sz w:val="26"/>
          <w:szCs w:val="26"/>
        </w:rPr>
      </w:pPr>
      <w:r>
        <w:rPr>
          <w:rFonts w:ascii="Times New Roman" w:eastAsia="Times New Roman" w:hAnsi="Times New Roman" w:cs="Times New Roman"/>
          <w:b/>
          <w:color w:val="2F5496"/>
          <w:sz w:val="26"/>
          <w:szCs w:val="26"/>
        </w:rPr>
        <w:lastRenderedPageBreak/>
        <w:t>Shopping Cart:</w:t>
      </w:r>
    </w:p>
    <w:p w:rsidR="00B60988" w:rsidRDefault="00B60988">
      <w:pPr>
        <w:rPr>
          <w:rFonts w:ascii="Times New Roman" w:eastAsia="Times New Roman" w:hAnsi="Times New Roman" w:cs="Times New Roman"/>
          <w:b/>
          <w:color w:val="2F5496"/>
          <w:sz w:val="26"/>
          <w:szCs w:val="26"/>
        </w:rPr>
      </w:pPr>
    </w:p>
    <w:p w:rsidR="00B60988" w:rsidRDefault="004A22C5">
      <w:pPr>
        <w:rPr>
          <w:rFonts w:ascii="Times New Roman" w:eastAsia="Times New Roman" w:hAnsi="Times New Roman" w:cs="Times New Roman"/>
          <w:b/>
          <w:color w:val="2F5496"/>
          <w:sz w:val="26"/>
          <w:szCs w:val="26"/>
        </w:rPr>
      </w:pPr>
      <w:r>
        <w:rPr>
          <w:rFonts w:ascii="Times New Roman" w:eastAsia="Times New Roman" w:hAnsi="Times New Roman" w:cs="Times New Roman"/>
          <w:b/>
          <w:noProof/>
          <w:color w:val="2F5496"/>
          <w:sz w:val="26"/>
          <w:szCs w:val="26"/>
          <w:lang w:eastAsia="zh-CN"/>
        </w:rPr>
        <w:drawing>
          <wp:inline distT="114300" distB="114300" distL="114300" distR="114300">
            <wp:extent cx="5943600" cy="2133600"/>
            <wp:effectExtent l="0" t="0" r="0" b="0"/>
            <wp:docPr id="35"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48"/>
                    <a:srcRect/>
                    <a:stretch>
                      <a:fillRect/>
                    </a:stretch>
                  </pic:blipFill>
                  <pic:spPr>
                    <a:xfrm>
                      <a:off x="0" y="0"/>
                      <a:ext cx="5943600" cy="2133600"/>
                    </a:xfrm>
                    <a:prstGeom prst="rect">
                      <a:avLst/>
                    </a:prstGeom>
                    <a:ln/>
                  </pic:spPr>
                </pic:pic>
              </a:graphicData>
            </a:graphic>
          </wp:inline>
        </w:drawing>
      </w:r>
    </w:p>
    <w:p w:rsidR="00B60988" w:rsidRDefault="00505FAD">
      <w:pPr>
        <w:rPr>
          <w:rFonts w:ascii="Times New Roman" w:eastAsia="Times New Roman" w:hAnsi="Times New Roman" w:cs="Times New Roman"/>
          <w:b/>
          <w:color w:val="2F5496"/>
          <w:sz w:val="26"/>
          <w:szCs w:val="26"/>
        </w:rPr>
      </w:pPr>
      <w:ins w:id="25" w:author="Dr. Yongming Tang" w:date="2020-11-16T12:29:00Z">
        <w:r>
          <w:rPr>
            <w:rFonts w:ascii="Times New Roman" w:eastAsia="Times New Roman" w:hAnsi="Times New Roman" w:cs="Times New Roman"/>
            <w:b/>
            <w:color w:val="2F5496"/>
            <w:sz w:val="26"/>
            <w:szCs w:val="26"/>
          </w:rPr>
          <w:t>//Available is supposed to be Non-Empty.</w:t>
        </w:r>
      </w:ins>
    </w:p>
    <w:p w:rsidR="00B60988" w:rsidRDefault="00B60988">
      <w:pPr>
        <w:rPr>
          <w:rFonts w:ascii="Times New Roman" w:eastAsia="Times New Roman" w:hAnsi="Times New Roman" w:cs="Times New Roman"/>
          <w:b/>
          <w:color w:val="2F5496"/>
          <w:sz w:val="26"/>
          <w:szCs w:val="26"/>
        </w:rPr>
      </w:pPr>
    </w:p>
    <w:p w:rsidR="00B60988" w:rsidRDefault="00B60988">
      <w:pPr>
        <w:rPr>
          <w:rFonts w:ascii="Times New Roman" w:eastAsia="Times New Roman" w:hAnsi="Times New Roman" w:cs="Times New Roman"/>
          <w:b/>
          <w:color w:val="2F5496"/>
          <w:sz w:val="26"/>
          <w:szCs w:val="26"/>
        </w:rPr>
      </w:pPr>
    </w:p>
    <w:p w:rsidR="00B60988" w:rsidRDefault="004A22C5">
      <w:pPr>
        <w:rPr>
          <w:rFonts w:ascii="Times New Roman" w:eastAsia="Times New Roman" w:hAnsi="Times New Roman" w:cs="Times New Roman"/>
          <w:b/>
          <w:color w:val="2F5496"/>
          <w:sz w:val="26"/>
          <w:szCs w:val="26"/>
        </w:rPr>
      </w:pPr>
      <w:r>
        <w:rPr>
          <w:rFonts w:ascii="Times New Roman" w:eastAsia="Times New Roman" w:hAnsi="Times New Roman" w:cs="Times New Roman"/>
          <w:b/>
          <w:color w:val="2F5496"/>
          <w:sz w:val="26"/>
          <w:szCs w:val="26"/>
        </w:rPr>
        <w:t>Account:</w:t>
      </w:r>
    </w:p>
    <w:p w:rsidR="00B60988" w:rsidRDefault="00B60988">
      <w:pPr>
        <w:rPr>
          <w:rFonts w:ascii="Times New Roman" w:eastAsia="Times New Roman" w:hAnsi="Times New Roman" w:cs="Times New Roman"/>
          <w:b/>
          <w:color w:val="2F5496"/>
          <w:sz w:val="26"/>
          <w:szCs w:val="26"/>
        </w:rPr>
      </w:pPr>
    </w:p>
    <w:p w:rsidR="00B60988" w:rsidRDefault="004A22C5">
      <w:pPr>
        <w:rPr>
          <w:rFonts w:ascii="Times New Roman" w:eastAsia="Times New Roman" w:hAnsi="Times New Roman" w:cs="Times New Roman"/>
          <w:b/>
          <w:color w:val="2F5496"/>
          <w:sz w:val="26"/>
          <w:szCs w:val="26"/>
        </w:rPr>
      </w:pPr>
      <w:r>
        <w:rPr>
          <w:rFonts w:ascii="Times New Roman" w:eastAsia="Times New Roman" w:hAnsi="Times New Roman" w:cs="Times New Roman"/>
          <w:b/>
          <w:noProof/>
          <w:color w:val="2F5496"/>
          <w:sz w:val="26"/>
          <w:szCs w:val="26"/>
          <w:lang w:eastAsia="zh-CN"/>
        </w:rPr>
        <w:drawing>
          <wp:inline distT="114300" distB="114300" distL="114300" distR="114300">
            <wp:extent cx="5943600" cy="2374900"/>
            <wp:effectExtent l="0" t="0" r="0" b="0"/>
            <wp:docPr id="2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9"/>
                    <a:srcRect/>
                    <a:stretch>
                      <a:fillRect/>
                    </a:stretch>
                  </pic:blipFill>
                  <pic:spPr>
                    <a:xfrm>
                      <a:off x="0" y="0"/>
                      <a:ext cx="5943600" cy="2374900"/>
                    </a:xfrm>
                    <a:prstGeom prst="rect">
                      <a:avLst/>
                    </a:prstGeom>
                    <a:ln/>
                  </pic:spPr>
                </pic:pic>
              </a:graphicData>
            </a:graphic>
          </wp:inline>
        </w:drawing>
      </w:r>
    </w:p>
    <w:p w:rsidR="00B60988" w:rsidRDefault="00B60988">
      <w:pPr>
        <w:rPr>
          <w:rFonts w:ascii="Times New Roman" w:eastAsia="Times New Roman" w:hAnsi="Times New Roman" w:cs="Times New Roman"/>
          <w:b/>
          <w:color w:val="2F5496"/>
          <w:sz w:val="26"/>
          <w:szCs w:val="26"/>
        </w:rPr>
      </w:pPr>
    </w:p>
    <w:p w:rsidR="00B60988" w:rsidRDefault="00B60988">
      <w:pPr>
        <w:rPr>
          <w:rFonts w:ascii="Times New Roman" w:eastAsia="Times New Roman" w:hAnsi="Times New Roman" w:cs="Times New Roman"/>
          <w:b/>
          <w:color w:val="2F5496"/>
          <w:sz w:val="26"/>
          <w:szCs w:val="26"/>
        </w:rPr>
      </w:pPr>
    </w:p>
    <w:p w:rsidR="00B60988" w:rsidRDefault="00B60988">
      <w:pPr>
        <w:rPr>
          <w:rFonts w:ascii="Times New Roman" w:eastAsia="Times New Roman" w:hAnsi="Times New Roman" w:cs="Times New Roman"/>
          <w:b/>
          <w:color w:val="2F5496"/>
          <w:sz w:val="26"/>
          <w:szCs w:val="26"/>
        </w:rPr>
      </w:pPr>
    </w:p>
    <w:p w:rsidR="00B60988" w:rsidRDefault="00B60988">
      <w:pPr>
        <w:rPr>
          <w:rFonts w:ascii="Times New Roman" w:eastAsia="Times New Roman" w:hAnsi="Times New Roman" w:cs="Times New Roman"/>
          <w:b/>
          <w:color w:val="2F5496"/>
          <w:sz w:val="26"/>
          <w:szCs w:val="26"/>
        </w:rPr>
      </w:pPr>
    </w:p>
    <w:p w:rsidR="00B60988" w:rsidRDefault="00B60988">
      <w:pPr>
        <w:rPr>
          <w:rFonts w:ascii="Times New Roman" w:eastAsia="Times New Roman" w:hAnsi="Times New Roman" w:cs="Times New Roman"/>
          <w:b/>
          <w:color w:val="2F5496"/>
          <w:sz w:val="26"/>
          <w:szCs w:val="26"/>
        </w:rPr>
      </w:pPr>
    </w:p>
    <w:p w:rsidR="00B60988" w:rsidRDefault="00B60988">
      <w:pPr>
        <w:rPr>
          <w:rFonts w:ascii="Times New Roman" w:eastAsia="Times New Roman" w:hAnsi="Times New Roman" w:cs="Times New Roman"/>
          <w:b/>
          <w:color w:val="2F5496"/>
          <w:sz w:val="26"/>
          <w:szCs w:val="26"/>
        </w:rPr>
      </w:pPr>
    </w:p>
    <w:p w:rsidR="00B60988" w:rsidRDefault="00B60988">
      <w:pPr>
        <w:rPr>
          <w:rFonts w:ascii="Times New Roman" w:eastAsia="Times New Roman" w:hAnsi="Times New Roman" w:cs="Times New Roman"/>
          <w:b/>
          <w:color w:val="2F5496"/>
          <w:sz w:val="26"/>
          <w:szCs w:val="26"/>
        </w:rPr>
      </w:pPr>
    </w:p>
    <w:p w:rsidR="00B60988" w:rsidRDefault="00B60988">
      <w:pPr>
        <w:rPr>
          <w:rFonts w:ascii="Times New Roman" w:eastAsia="Times New Roman" w:hAnsi="Times New Roman" w:cs="Times New Roman"/>
          <w:b/>
          <w:color w:val="2F5496"/>
          <w:sz w:val="26"/>
          <w:szCs w:val="26"/>
        </w:rPr>
      </w:pPr>
    </w:p>
    <w:p w:rsidR="00B60988" w:rsidRDefault="00B60988">
      <w:pPr>
        <w:rPr>
          <w:rFonts w:ascii="Times New Roman" w:eastAsia="Times New Roman" w:hAnsi="Times New Roman" w:cs="Times New Roman"/>
          <w:b/>
          <w:color w:val="2F5496"/>
          <w:sz w:val="26"/>
          <w:szCs w:val="26"/>
        </w:rPr>
      </w:pPr>
    </w:p>
    <w:p w:rsidR="00B60988" w:rsidRDefault="00B60988">
      <w:pPr>
        <w:rPr>
          <w:rFonts w:ascii="Times New Roman" w:eastAsia="Times New Roman" w:hAnsi="Times New Roman" w:cs="Times New Roman"/>
          <w:b/>
          <w:color w:val="2F5496"/>
          <w:sz w:val="26"/>
          <w:szCs w:val="26"/>
        </w:rPr>
      </w:pPr>
    </w:p>
    <w:p w:rsidR="00B60988" w:rsidRDefault="00B60988">
      <w:pPr>
        <w:rPr>
          <w:rFonts w:ascii="Times New Roman" w:eastAsia="Times New Roman" w:hAnsi="Times New Roman" w:cs="Times New Roman"/>
          <w:b/>
          <w:color w:val="2F5496"/>
          <w:sz w:val="26"/>
          <w:szCs w:val="26"/>
        </w:rPr>
      </w:pPr>
    </w:p>
    <w:p w:rsidR="00B60988" w:rsidRDefault="00B60988">
      <w:pPr>
        <w:rPr>
          <w:rFonts w:ascii="Times New Roman" w:eastAsia="Times New Roman" w:hAnsi="Times New Roman" w:cs="Times New Roman"/>
          <w:b/>
          <w:color w:val="2F5496"/>
          <w:sz w:val="26"/>
          <w:szCs w:val="26"/>
        </w:rPr>
      </w:pPr>
    </w:p>
    <w:p w:rsidR="00B60988" w:rsidRDefault="00B60988">
      <w:pPr>
        <w:rPr>
          <w:rFonts w:ascii="Times New Roman" w:eastAsia="Times New Roman" w:hAnsi="Times New Roman" w:cs="Times New Roman"/>
          <w:b/>
          <w:color w:val="2F5496"/>
          <w:sz w:val="26"/>
          <w:szCs w:val="26"/>
        </w:rPr>
      </w:pPr>
    </w:p>
    <w:p w:rsidR="00B60988" w:rsidRDefault="00B60988">
      <w:pPr>
        <w:rPr>
          <w:rFonts w:ascii="Times New Roman" w:eastAsia="Times New Roman" w:hAnsi="Times New Roman" w:cs="Times New Roman"/>
          <w:b/>
          <w:color w:val="2F5496"/>
          <w:sz w:val="26"/>
          <w:szCs w:val="26"/>
        </w:rPr>
      </w:pPr>
    </w:p>
    <w:p w:rsidR="00B60988" w:rsidRDefault="00B60988">
      <w:pPr>
        <w:rPr>
          <w:rFonts w:ascii="Times New Roman" w:eastAsia="Times New Roman" w:hAnsi="Times New Roman" w:cs="Times New Roman"/>
          <w:b/>
          <w:color w:val="2F5496"/>
          <w:sz w:val="26"/>
          <w:szCs w:val="26"/>
        </w:rPr>
      </w:pPr>
    </w:p>
    <w:p w:rsidR="00B60988" w:rsidRDefault="004A22C5">
      <w:pPr>
        <w:rPr>
          <w:rFonts w:ascii="Times New Roman" w:eastAsia="Times New Roman" w:hAnsi="Times New Roman" w:cs="Times New Roman"/>
          <w:b/>
          <w:color w:val="2F5496"/>
          <w:sz w:val="26"/>
          <w:szCs w:val="26"/>
        </w:rPr>
      </w:pPr>
      <w:r>
        <w:rPr>
          <w:rFonts w:ascii="Times New Roman" w:eastAsia="Times New Roman" w:hAnsi="Times New Roman" w:cs="Times New Roman"/>
          <w:b/>
          <w:color w:val="2F5496"/>
          <w:sz w:val="26"/>
          <w:szCs w:val="26"/>
        </w:rPr>
        <w:t>Order:</w:t>
      </w:r>
    </w:p>
    <w:p w:rsidR="00B60988" w:rsidRDefault="004A22C5">
      <w:pPr>
        <w:rPr>
          <w:rFonts w:ascii="Times New Roman" w:eastAsia="Times New Roman" w:hAnsi="Times New Roman" w:cs="Times New Roman"/>
          <w:b/>
          <w:color w:val="2F5496"/>
          <w:sz w:val="26"/>
          <w:szCs w:val="26"/>
        </w:rPr>
      </w:pPr>
      <w:r>
        <w:rPr>
          <w:rFonts w:ascii="Times New Roman" w:eastAsia="Times New Roman" w:hAnsi="Times New Roman" w:cs="Times New Roman"/>
          <w:b/>
          <w:noProof/>
          <w:color w:val="2F5496"/>
          <w:sz w:val="26"/>
          <w:szCs w:val="26"/>
          <w:lang w:eastAsia="zh-CN"/>
        </w:rPr>
        <w:drawing>
          <wp:inline distT="114300" distB="114300" distL="114300" distR="114300">
            <wp:extent cx="6200775" cy="2415890"/>
            <wp:effectExtent l="0" t="0" r="0" b="0"/>
            <wp:docPr id="61"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50"/>
                    <a:srcRect/>
                    <a:stretch>
                      <a:fillRect/>
                    </a:stretch>
                  </pic:blipFill>
                  <pic:spPr>
                    <a:xfrm>
                      <a:off x="0" y="0"/>
                      <a:ext cx="6200775" cy="2415890"/>
                    </a:xfrm>
                    <a:prstGeom prst="rect">
                      <a:avLst/>
                    </a:prstGeom>
                    <a:ln/>
                  </pic:spPr>
                </pic:pic>
              </a:graphicData>
            </a:graphic>
          </wp:inline>
        </w:drawing>
      </w:r>
    </w:p>
    <w:p w:rsidR="00B60988" w:rsidRDefault="00B60988">
      <w:pPr>
        <w:rPr>
          <w:rFonts w:ascii="Times New Roman" w:eastAsia="Times New Roman" w:hAnsi="Times New Roman" w:cs="Times New Roman"/>
          <w:b/>
          <w:color w:val="2F5496"/>
          <w:sz w:val="26"/>
          <w:szCs w:val="26"/>
        </w:rPr>
      </w:pPr>
    </w:p>
    <w:p w:rsidR="00B60988" w:rsidRDefault="00B60988">
      <w:pPr>
        <w:rPr>
          <w:rFonts w:ascii="Times New Roman" w:eastAsia="Times New Roman" w:hAnsi="Times New Roman" w:cs="Times New Roman"/>
          <w:b/>
          <w:color w:val="2F5496"/>
          <w:sz w:val="26"/>
          <w:szCs w:val="26"/>
        </w:rPr>
      </w:pPr>
    </w:p>
    <w:p w:rsidR="00B60988" w:rsidRDefault="00B60988">
      <w:pPr>
        <w:rPr>
          <w:rFonts w:ascii="Times New Roman" w:eastAsia="Times New Roman" w:hAnsi="Times New Roman" w:cs="Times New Roman"/>
          <w:b/>
          <w:color w:val="2F5496"/>
          <w:sz w:val="26"/>
          <w:szCs w:val="26"/>
        </w:rPr>
      </w:pPr>
    </w:p>
    <w:p w:rsidR="00B60988" w:rsidRDefault="004A22C5">
      <w:pPr>
        <w:rPr>
          <w:rFonts w:ascii="Times New Roman" w:eastAsia="Times New Roman" w:hAnsi="Times New Roman" w:cs="Times New Roman"/>
          <w:b/>
          <w:color w:val="2F5496"/>
          <w:sz w:val="26"/>
          <w:szCs w:val="26"/>
        </w:rPr>
      </w:pPr>
      <w:r>
        <w:rPr>
          <w:rFonts w:ascii="Times New Roman" w:eastAsia="Times New Roman" w:hAnsi="Times New Roman" w:cs="Times New Roman"/>
          <w:b/>
          <w:color w:val="2F5496"/>
          <w:sz w:val="26"/>
          <w:szCs w:val="26"/>
        </w:rPr>
        <w:t>Payment:</w:t>
      </w:r>
    </w:p>
    <w:p w:rsidR="00B60988" w:rsidRDefault="00B60988">
      <w:pPr>
        <w:rPr>
          <w:rFonts w:ascii="Times New Roman" w:eastAsia="Times New Roman" w:hAnsi="Times New Roman" w:cs="Times New Roman"/>
          <w:b/>
          <w:color w:val="2F5496"/>
          <w:sz w:val="26"/>
          <w:szCs w:val="26"/>
        </w:rPr>
      </w:pPr>
    </w:p>
    <w:p w:rsidR="00B60988" w:rsidRDefault="00B60988">
      <w:pPr>
        <w:rPr>
          <w:rFonts w:ascii="Times New Roman" w:eastAsia="Times New Roman" w:hAnsi="Times New Roman" w:cs="Times New Roman"/>
          <w:b/>
          <w:color w:val="2F5496"/>
          <w:sz w:val="26"/>
          <w:szCs w:val="26"/>
        </w:rPr>
      </w:pPr>
    </w:p>
    <w:p w:rsidR="00B60988" w:rsidRDefault="004A22C5">
      <w:pPr>
        <w:rPr>
          <w:rFonts w:ascii="Times New Roman" w:eastAsia="Times New Roman" w:hAnsi="Times New Roman" w:cs="Times New Roman"/>
          <w:b/>
          <w:color w:val="2F5496"/>
          <w:sz w:val="26"/>
          <w:szCs w:val="26"/>
        </w:rPr>
      </w:pPr>
      <w:r>
        <w:rPr>
          <w:rFonts w:ascii="Times New Roman" w:eastAsia="Times New Roman" w:hAnsi="Times New Roman" w:cs="Times New Roman"/>
          <w:b/>
          <w:noProof/>
          <w:color w:val="2F5496"/>
          <w:sz w:val="26"/>
          <w:szCs w:val="26"/>
          <w:lang w:eastAsia="zh-CN"/>
        </w:rPr>
        <w:drawing>
          <wp:inline distT="114300" distB="114300" distL="114300" distR="114300">
            <wp:extent cx="5943600" cy="2984500"/>
            <wp:effectExtent l="0" t="0" r="0" b="0"/>
            <wp:docPr id="3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1"/>
                    <a:srcRect/>
                    <a:stretch>
                      <a:fillRect/>
                    </a:stretch>
                  </pic:blipFill>
                  <pic:spPr>
                    <a:xfrm>
                      <a:off x="0" y="0"/>
                      <a:ext cx="5943600" cy="2984500"/>
                    </a:xfrm>
                    <a:prstGeom prst="rect">
                      <a:avLst/>
                    </a:prstGeom>
                    <a:ln/>
                  </pic:spPr>
                </pic:pic>
              </a:graphicData>
            </a:graphic>
          </wp:inline>
        </w:drawing>
      </w:r>
    </w:p>
    <w:p w:rsidR="00B60988" w:rsidRDefault="00505FAD">
      <w:pPr>
        <w:rPr>
          <w:rFonts w:ascii="Times New Roman" w:eastAsia="Times New Roman" w:hAnsi="Times New Roman" w:cs="Times New Roman"/>
          <w:b/>
          <w:color w:val="2F5496"/>
          <w:sz w:val="26"/>
          <w:szCs w:val="26"/>
        </w:rPr>
      </w:pPr>
      <w:ins w:id="26" w:author="Dr. Yongming Tang" w:date="2020-11-16T12:30:00Z">
        <w:r>
          <w:rPr>
            <w:rFonts w:ascii="Times New Roman" w:eastAsia="Times New Roman" w:hAnsi="Times New Roman" w:cs="Times New Roman"/>
            <w:b/>
            <w:color w:val="2F5496"/>
            <w:sz w:val="26"/>
            <w:szCs w:val="26"/>
          </w:rPr>
          <w:t>//Missed transition from Pending to Canceled.</w:t>
        </w:r>
      </w:ins>
    </w:p>
    <w:p w:rsidR="00B60988" w:rsidRDefault="00B60988">
      <w:pPr>
        <w:rPr>
          <w:rFonts w:ascii="Times New Roman" w:eastAsia="Times New Roman" w:hAnsi="Times New Roman" w:cs="Times New Roman"/>
          <w:b/>
          <w:color w:val="2F5496"/>
          <w:sz w:val="26"/>
          <w:szCs w:val="26"/>
        </w:rPr>
      </w:pPr>
    </w:p>
    <w:p w:rsidR="00B60988" w:rsidRDefault="00B60988">
      <w:pPr>
        <w:rPr>
          <w:rFonts w:ascii="Times New Roman" w:eastAsia="Times New Roman" w:hAnsi="Times New Roman" w:cs="Times New Roman"/>
          <w:b/>
          <w:color w:val="2F5496"/>
          <w:sz w:val="26"/>
          <w:szCs w:val="26"/>
        </w:rPr>
      </w:pPr>
    </w:p>
    <w:p w:rsidR="00B60988" w:rsidRDefault="00B60988">
      <w:pPr>
        <w:rPr>
          <w:rFonts w:ascii="Times New Roman" w:eastAsia="Times New Roman" w:hAnsi="Times New Roman" w:cs="Times New Roman"/>
          <w:b/>
          <w:color w:val="2F5496"/>
          <w:sz w:val="26"/>
          <w:szCs w:val="26"/>
        </w:rPr>
      </w:pPr>
    </w:p>
    <w:p w:rsidR="00B60988" w:rsidRDefault="00B60988">
      <w:pPr>
        <w:rPr>
          <w:rFonts w:ascii="Times New Roman" w:eastAsia="Times New Roman" w:hAnsi="Times New Roman" w:cs="Times New Roman"/>
          <w:b/>
          <w:color w:val="2F5496"/>
          <w:sz w:val="26"/>
          <w:szCs w:val="26"/>
        </w:rPr>
      </w:pPr>
    </w:p>
    <w:p w:rsidR="00B60988" w:rsidRDefault="00B60988">
      <w:pPr>
        <w:rPr>
          <w:rFonts w:ascii="Times New Roman" w:eastAsia="Times New Roman" w:hAnsi="Times New Roman" w:cs="Times New Roman"/>
          <w:b/>
          <w:color w:val="2F5496"/>
          <w:sz w:val="26"/>
          <w:szCs w:val="26"/>
        </w:rPr>
      </w:pPr>
    </w:p>
    <w:p w:rsidR="00B60988" w:rsidRDefault="004A22C5">
      <w:pPr>
        <w:rPr>
          <w:rFonts w:ascii="Times New Roman" w:eastAsia="Times New Roman" w:hAnsi="Times New Roman" w:cs="Times New Roman"/>
          <w:b/>
          <w:color w:val="2F5496"/>
          <w:sz w:val="26"/>
          <w:szCs w:val="26"/>
        </w:rPr>
      </w:pPr>
      <w:r>
        <w:rPr>
          <w:rFonts w:ascii="Times New Roman" w:eastAsia="Times New Roman" w:hAnsi="Times New Roman" w:cs="Times New Roman"/>
          <w:b/>
          <w:color w:val="2F5496"/>
          <w:sz w:val="26"/>
          <w:szCs w:val="26"/>
        </w:rPr>
        <w:t>Analysis object model:</w:t>
      </w:r>
    </w:p>
    <w:p w:rsidR="00B60988" w:rsidRDefault="00B60988">
      <w:pPr>
        <w:rPr>
          <w:rFonts w:ascii="Times New Roman" w:eastAsia="Times New Roman" w:hAnsi="Times New Roman" w:cs="Times New Roman"/>
          <w:b/>
          <w:sz w:val="28"/>
          <w:szCs w:val="28"/>
        </w:rPr>
      </w:pPr>
    </w:p>
    <w:p w:rsidR="00B60988" w:rsidRDefault="004A22C5">
      <w:pPr>
        <w:rPr>
          <w:rFonts w:ascii="Times New Roman" w:eastAsia="Times New Roman" w:hAnsi="Times New Roman" w:cs="Times New Roman"/>
        </w:rPr>
      </w:pPr>
      <w:r>
        <w:rPr>
          <w:rFonts w:ascii="Times New Roman" w:eastAsia="Times New Roman" w:hAnsi="Times New Roman" w:cs="Times New Roman"/>
          <w:b/>
          <w:sz w:val="28"/>
          <w:szCs w:val="28"/>
        </w:rPr>
        <w:t>Class diagram</w:t>
      </w:r>
      <w:r>
        <w:rPr>
          <w:rFonts w:ascii="Times New Roman" w:eastAsia="Times New Roman" w:hAnsi="Times New Roman" w:cs="Times New Roman"/>
        </w:rPr>
        <w:t xml:space="preserve">: </w:t>
      </w:r>
    </w:p>
    <w:p w:rsidR="00B60988" w:rsidRDefault="004A22C5">
      <w:pPr>
        <w:rPr>
          <w:rFonts w:ascii="Times New Roman" w:eastAsia="Times New Roman" w:hAnsi="Times New Roman" w:cs="Times New Roman"/>
        </w:rPr>
      </w:pPr>
      <w:r>
        <w:rPr>
          <w:rFonts w:ascii="Times New Roman" w:eastAsia="Times New Roman" w:hAnsi="Times New Roman" w:cs="Times New Roman"/>
          <w:noProof/>
          <w:lang w:eastAsia="zh-CN"/>
        </w:rPr>
        <w:drawing>
          <wp:inline distT="114300" distB="114300" distL="114300" distR="114300">
            <wp:extent cx="5943600" cy="6629400"/>
            <wp:effectExtent l="0" t="0" r="0" b="0"/>
            <wp:docPr id="37"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52"/>
                    <a:srcRect/>
                    <a:stretch>
                      <a:fillRect/>
                    </a:stretch>
                  </pic:blipFill>
                  <pic:spPr>
                    <a:xfrm>
                      <a:off x="0" y="0"/>
                      <a:ext cx="5943600" cy="6629400"/>
                    </a:xfrm>
                    <a:prstGeom prst="rect">
                      <a:avLst/>
                    </a:prstGeom>
                    <a:ln/>
                  </pic:spPr>
                </pic:pic>
              </a:graphicData>
            </a:graphic>
          </wp:inline>
        </w:drawing>
      </w:r>
    </w:p>
    <w:p w:rsidR="00B60988" w:rsidRDefault="00405EB9">
      <w:pPr>
        <w:rPr>
          <w:rFonts w:ascii="Times New Roman" w:eastAsia="Times New Roman" w:hAnsi="Times New Roman" w:cs="Times New Roman"/>
        </w:rPr>
      </w:pPr>
      <w:ins w:id="27" w:author="Dr. Yongming Tang" w:date="2020-11-16T12:31:00Z">
        <w:r>
          <w:rPr>
            <w:rFonts w:ascii="Times New Roman" w:eastAsia="Times New Roman" w:hAnsi="Times New Roman" w:cs="Times New Roman"/>
          </w:rPr>
          <w:t xml:space="preserve">//Prod_id is not FK in order. Order_id is not FK in Product. Not necessary because you have class </w:t>
        </w:r>
      </w:ins>
      <w:ins w:id="28" w:author="Dr. Yongming Tang" w:date="2020-11-16T12:32:00Z">
        <w:r>
          <w:rPr>
            <w:rFonts w:ascii="Times New Roman" w:eastAsia="Times New Roman" w:hAnsi="Times New Roman" w:cs="Times New Roman"/>
          </w:rPr>
          <w:t>Order_Prod.</w:t>
        </w:r>
      </w:ins>
      <w:bookmarkStart w:id="29" w:name="_GoBack"/>
      <w:bookmarkEnd w:id="29"/>
    </w:p>
    <w:p w:rsidR="00B60988" w:rsidRDefault="00B60988">
      <w:pPr>
        <w:rPr>
          <w:rFonts w:ascii="Times New Roman" w:eastAsia="Times New Roman" w:hAnsi="Times New Roman" w:cs="Times New Roman"/>
        </w:rPr>
      </w:pPr>
    </w:p>
    <w:p w:rsidR="00B60988" w:rsidRDefault="00B60988">
      <w:pPr>
        <w:rPr>
          <w:rFonts w:ascii="Times New Roman" w:eastAsia="Times New Roman" w:hAnsi="Times New Roman" w:cs="Times New Roman"/>
        </w:rPr>
      </w:pPr>
    </w:p>
    <w:p w:rsidR="00B60988" w:rsidRDefault="00B60988">
      <w:pPr>
        <w:rPr>
          <w:rFonts w:ascii="Times New Roman" w:eastAsia="Times New Roman" w:hAnsi="Times New Roman" w:cs="Times New Roman"/>
          <w:b/>
          <w:sz w:val="28"/>
          <w:szCs w:val="28"/>
        </w:rPr>
      </w:pPr>
    </w:p>
    <w:p w:rsidR="00B60988" w:rsidRDefault="00B60988">
      <w:pPr>
        <w:rPr>
          <w:rFonts w:ascii="Times New Roman" w:eastAsia="Times New Roman" w:hAnsi="Times New Roman" w:cs="Times New Roman"/>
          <w:b/>
          <w:sz w:val="28"/>
          <w:szCs w:val="28"/>
        </w:rPr>
      </w:pPr>
    </w:p>
    <w:p w:rsidR="00B60988" w:rsidRDefault="004A22C5">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Object diagram:</w:t>
      </w:r>
    </w:p>
    <w:p w:rsidR="00B60988" w:rsidRDefault="004A22C5">
      <w:pPr>
        <w:rPr>
          <w:rFonts w:ascii="Times New Roman" w:eastAsia="Times New Roman" w:hAnsi="Times New Roman" w:cs="Times New Roman"/>
        </w:rPr>
      </w:pPr>
      <w:r>
        <w:rPr>
          <w:rFonts w:ascii="Times New Roman" w:eastAsia="Times New Roman" w:hAnsi="Times New Roman" w:cs="Times New Roman"/>
          <w:noProof/>
          <w:lang w:eastAsia="zh-CN"/>
        </w:rPr>
        <w:drawing>
          <wp:inline distT="114300" distB="114300" distL="114300" distR="114300">
            <wp:extent cx="5943600" cy="6629400"/>
            <wp:effectExtent l="0" t="0" r="0" b="0"/>
            <wp:docPr id="25"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53"/>
                    <a:srcRect/>
                    <a:stretch>
                      <a:fillRect/>
                    </a:stretch>
                  </pic:blipFill>
                  <pic:spPr>
                    <a:xfrm>
                      <a:off x="0" y="0"/>
                      <a:ext cx="5943600" cy="6629400"/>
                    </a:xfrm>
                    <a:prstGeom prst="rect">
                      <a:avLst/>
                    </a:prstGeom>
                    <a:ln/>
                  </pic:spPr>
                </pic:pic>
              </a:graphicData>
            </a:graphic>
          </wp:inline>
        </w:drawing>
      </w:r>
    </w:p>
    <w:p w:rsidR="00B60988" w:rsidRDefault="00B60988">
      <w:pPr>
        <w:rPr>
          <w:rFonts w:ascii="Times New Roman" w:eastAsia="Times New Roman" w:hAnsi="Times New Roman" w:cs="Times New Roman"/>
        </w:rPr>
      </w:pPr>
    </w:p>
    <w:p w:rsidR="00B60988" w:rsidRDefault="00B60988">
      <w:pPr>
        <w:rPr>
          <w:rFonts w:ascii="Times New Roman" w:eastAsia="Times New Roman" w:hAnsi="Times New Roman" w:cs="Times New Roman"/>
        </w:rPr>
      </w:pPr>
    </w:p>
    <w:p w:rsidR="00B60988" w:rsidRDefault="00B60988">
      <w:pPr>
        <w:rPr>
          <w:rFonts w:ascii="Times New Roman" w:eastAsia="Times New Roman" w:hAnsi="Times New Roman" w:cs="Times New Roman"/>
        </w:rPr>
      </w:pPr>
    </w:p>
    <w:p w:rsidR="00B60988" w:rsidRDefault="00B60988">
      <w:pPr>
        <w:rPr>
          <w:rFonts w:ascii="Times New Roman" w:eastAsia="Times New Roman" w:hAnsi="Times New Roman" w:cs="Times New Roman"/>
        </w:rPr>
      </w:pPr>
    </w:p>
    <w:p w:rsidR="00B60988" w:rsidRDefault="00B60988">
      <w:pPr>
        <w:rPr>
          <w:rFonts w:ascii="Times New Roman" w:eastAsia="Times New Roman" w:hAnsi="Times New Roman" w:cs="Times New Roman"/>
        </w:rPr>
      </w:pPr>
    </w:p>
    <w:p w:rsidR="00B60988" w:rsidRDefault="00B60988">
      <w:pPr>
        <w:rPr>
          <w:rFonts w:ascii="Times New Roman" w:eastAsia="Times New Roman" w:hAnsi="Times New Roman" w:cs="Times New Roman"/>
          <w:b/>
          <w:sz w:val="28"/>
          <w:szCs w:val="28"/>
        </w:rPr>
      </w:pPr>
    </w:p>
    <w:p w:rsidR="00B60988" w:rsidRDefault="00B60988">
      <w:pPr>
        <w:rPr>
          <w:rFonts w:ascii="Times New Roman" w:eastAsia="Times New Roman" w:hAnsi="Times New Roman" w:cs="Times New Roman"/>
          <w:b/>
          <w:sz w:val="28"/>
          <w:szCs w:val="28"/>
        </w:rPr>
      </w:pPr>
    </w:p>
    <w:p w:rsidR="00B60988" w:rsidRDefault="004A22C5">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Attributes and Operations:</w:t>
      </w:r>
    </w:p>
    <w:p w:rsidR="00B60988" w:rsidRDefault="00E413F6">
      <w:pPr>
        <w:rPr>
          <w:rFonts w:ascii="Times New Roman" w:eastAsia="Times New Roman" w:hAnsi="Times New Roman" w:cs="Times New Roman"/>
          <w:b/>
          <w:sz w:val="28"/>
          <w:szCs w:val="28"/>
        </w:rPr>
      </w:pPr>
      <w:ins w:id="30" w:author="Dr. Yongming Tang" w:date="2020-11-16T11:20:00Z">
        <w:r>
          <w:rPr>
            <w:rFonts w:ascii="Times New Roman" w:eastAsia="Times New Roman" w:hAnsi="Times New Roman" w:cs="Times New Roman"/>
            <w:b/>
            <w:sz w:val="28"/>
            <w:szCs w:val="28"/>
          </w:rPr>
          <w:t>//Better names are Deliver(), Cancel() for Order.</w:t>
        </w:r>
      </w:ins>
    </w:p>
    <w:p w:rsidR="00B60988" w:rsidRDefault="00B60988">
      <w:pPr>
        <w:pBdr>
          <w:top w:val="nil"/>
          <w:left w:val="nil"/>
          <w:bottom w:val="nil"/>
          <w:right w:val="nil"/>
          <w:between w:val="nil"/>
        </w:pBdr>
        <w:spacing w:line="254" w:lineRule="auto"/>
        <w:rPr>
          <w:rFonts w:ascii="Times New Roman" w:eastAsia="Times New Roman" w:hAnsi="Times New Roman" w:cs="Times New Roman"/>
          <w:b/>
          <w:color w:val="2F5496"/>
          <w:sz w:val="26"/>
          <w:szCs w:val="26"/>
        </w:rPr>
      </w:pPr>
    </w:p>
    <w:p w:rsidR="00B60988" w:rsidRDefault="004A22C5">
      <w:pPr>
        <w:pBdr>
          <w:top w:val="nil"/>
          <w:left w:val="nil"/>
          <w:bottom w:val="nil"/>
          <w:right w:val="nil"/>
          <w:between w:val="nil"/>
        </w:pBdr>
        <w:spacing w:line="254" w:lineRule="auto"/>
        <w:rPr>
          <w:rFonts w:ascii="Times New Roman" w:eastAsia="Times New Roman" w:hAnsi="Times New Roman" w:cs="Times New Roman"/>
          <w:b/>
          <w:color w:val="2F5496"/>
          <w:sz w:val="26"/>
          <w:szCs w:val="26"/>
        </w:rPr>
      </w:pPr>
      <w:r>
        <w:rPr>
          <w:rFonts w:ascii="Times New Roman" w:eastAsia="Times New Roman" w:hAnsi="Times New Roman" w:cs="Times New Roman"/>
          <w:b/>
          <w:noProof/>
          <w:color w:val="2F5496"/>
          <w:sz w:val="26"/>
          <w:szCs w:val="26"/>
          <w:lang w:eastAsia="zh-CN"/>
        </w:rPr>
        <w:drawing>
          <wp:inline distT="114300" distB="114300" distL="114300" distR="114300">
            <wp:extent cx="6224588" cy="6248400"/>
            <wp:effectExtent l="0" t="0" r="0" b="0"/>
            <wp:docPr id="28"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54"/>
                    <a:srcRect/>
                    <a:stretch>
                      <a:fillRect/>
                    </a:stretch>
                  </pic:blipFill>
                  <pic:spPr>
                    <a:xfrm>
                      <a:off x="0" y="0"/>
                      <a:ext cx="6224588" cy="6248400"/>
                    </a:xfrm>
                    <a:prstGeom prst="rect">
                      <a:avLst/>
                    </a:prstGeom>
                    <a:ln/>
                  </pic:spPr>
                </pic:pic>
              </a:graphicData>
            </a:graphic>
          </wp:inline>
        </w:drawing>
      </w:r>
    </w:p>
    <w:p w:rsidR="00B60988" w:rsidRDefault="00B60988">
      <w:pPr>
        <w:pStyle w:val="Title"/>
        <w:jc w:val="center"/>
        <w:rPr>
          <w:rFonts w:ascii="Times New Roman" w:eastAsia="Times New Roman" w:hAnsi="Times New Roman" w:cs="Times New Roman"/>
        </w:rPr>
      </w:pPr>
    </w:p>
    <w:p w:rsidR="00B60988" w:rsidRDefault="00B60988">
      <w:pPr>
        <w:pStyle w:val="Title"/>
        <w:jc w:val="center"/>
        <w:rPr>
          <w:rFonts w:ascii="Times New Roman" w:eastAsia="Times New Roman" w:hAnsi="Times New Roman" w:cs="Times New Roman"/>
        </w:rPr>
      </w:pPr>
    </w:p>
    <w:p w:rsidR="00B60988" w:rsidRDefault="004A22C5">
      <w:pPr>
        <w:pStyle w:val="Title"/>
        <w:jc w:val="center"/>
        <w:rPr>
          <w:rFonts w:ascii="Times New Roman" w:eastAsia="Times New Roman" w:hAnsi="Times New Roman" w:cs="Times New Roman"/>
        </w:rPr>
      </w:pPr>
      <w:r>
        <w:rPr>
          <w:rFonts w:ascii="Times New Roman" w:eastAsia="Times New Roman" w:hAnsi="Times New Roman" w:cs="Times New Roman"/>
        </w:rPr>
        <w:t>Part-C</w:t>
      </w:r>
    </w:p>
    <w:p w:rsidR="00B60988" w:rsidRDefault="004A22C5">
      <w:pPr>
        <w:pStyle w:val="Title"/>
        <w:jc w:val="center"/>
        <w:rPr>
          <w:rFonts w:ascii="Times New Roman" w:eastAsia="Times New Roman" w:hAnsi="Times New Roman" w:cs="Times New Roman"/>
        </w:rPr>
      </w:pPr>
      <w:r>
        <w:rPr>
          <w:rFonts w:ascii="Times New Roman" w:eastAsia="Times New Roman" w:hAnsi="Times New Roman" w:cs="Times New Roman"/>
        </w:rPr>
        <w:t>Object Design</w:t>
      </w:r>
    </w:p>
    <w:p w:rsidR="00B60988" w:rsidRDefault="00B60988"/>
    <w:p w:rsidR="00B60988" w:rsidRDefault="004A22C5">
      <w:pPr>
        <w:rPr>
          <w:b/>
        </w:rPr>
      </w:pPr>
      <w:r>
        <w:rPr>
          <w:rFonts w:ascii="Times New Roman" w:eastAsia="Times New Roman" w:hAnsi="Times New Roman" w:cs="Times New Roman"/>
          <w:b/>
          <w:sz w:val="28"/>
          <w:szCs w:val="28"/>
        </w:rPr>
        <w:t>Design Pattern:</w:t>
      </w:r>
      <w:r>
        <w:rPr>
          <w:b/>
        </w:rPr>
        <w:t xml:space="preserve"> The operation to be implemented differently is Payment()</w:t>
      </w:r>
    </w:p>
    <w:p w:rsidR="00B60988" w:rsidRDefault="00B60988">
      <w:pPr>
        <w:pBdr>
          <w:top w:val="nil"/>
          <w:left w:val="nil"/>
          <w:bottom w:val="nil"/>
          <w:right w:val="nil"/>
          <w:between w:val="nil"/>
        </w:pBdr>
        <w:spacing w:after="160" w:line="254" w:lineRule="auto"/>
        <w:ind w:left="720"/>
        <w:rPr>
          <w:rFonts w:ascii="Times New Roman" w:eastAsia="Times New Roman" w:hAnsi="Times New Roman" w:cs="Times New Roman"/>
          <w:b/>
          <w:color w:val="000000"/>
          <w:sz w:val="22"/>
          <w:szCs w:val="22"/>
        </w:rPr>
      </w:pPr>
    </w:p>
    <w:p w:rsidR="00B60988" w:rsidRDefault="004A22C5">
      <w:pPr>
        <w:rPr>
          <w:rFonts w:ascii="Times New Roman" w:eastAsia="Times New Roman" w:hAnsi="Times New Roman" w:cs="Times New Roman"/>
          <w:b/>
        </w:rPr>
      </w:pPr>
      <w:r>
        <w:rPr>
          <w:rFonts w:ascii="Times New Roman" w:eastAsia="Times New Roman" w:hAnsi="Times New Roman" w:cs="Times New Roman"/>
          <w:b/>
          <w:noProof/>
          <w:lang w:eastAsia="zh-CN"/>
        </w:rPr>
        <w:drawing>
          <wp:inline distT="114300" distB="114300" distL="114300" distR="114300">
            <wp:extent cx="5943600" cy="3822700"/>
            <wp:effectExtent l="0" t="0" r="0" b="0"/>
            <wp:docPr id="63"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55"/>
                    <a:srcRect/>
                    <a:stretch>
                      <a:fillRect/>
                    </a:stretch>
                  </pic:blipFill>
                  <pic:spPr>
                    <a:xfrm>
                      <a:off x="0" y="0"/>
                      <a:ext cx="5943600" cy="3822700"/>
                    </a:xfrm>
                    <a:prstGeom prst="rect">
                      <a:avLst/>
                    </a:prstGeom>
                    <a:ln/>
                  </pic:spPr>
                </pic:pic>
              </a:graphicData>
            </a:graphic>
          </wp:inline>
        </w:drawing>
      </w:r>
    </w:p>
    <w:p w:rsidR="00B60988" w:rsidRDefault="00B60988">
      <w:pPr>
        <w:rPr>
          <w:rFonts w:ascii="Times New Roman" w:eastAsia="Times New Roman" w:hAnsi="Times New Roman" w:cs="Times New Roman"/>
          <w:b/>
        </w:rPr>
      </w:pPr>
    </w:p>
    <w:p w:rsidR="00B60988" w:rsidRDefault="00B60988">
      <w:pPr>
        <w:rPr>
          <w:rFonts w:ascii="Times New Roman" w:eastAsia="Times New Roman" w:hAnsi="Times New Roman" w:cs="Times New Roman"/>
          <w:b/>
        </w:rPr>
      </w:pPr>
    </w:p>
    <w:p w:rsidR="00B60988" w:rsidRDefault="00B60988">
      <w:pPr>
        <w:rPr>
          <w:rFonts w:ascii="Times New Roman" w:eastAsia="Times New Roman" w:hAnsi="Times New Roman" w:cs="Times New Roman"/>
          <w:b/>
        </w:rPr>
      </w:pPr>
    </w:p>
    <w:p w:rsidR="00B60988" w:rsidRDefault="004A22C5">
      <w:pPr>
        <w:pBdr>
          <w:top w:val="nil"/>
          <w:left w:val="nil"/>
          <w:bottom w:val="nil"/>
          <w:right w:val="nil"/>
          <w:between w:val="nil"/>
        </w:pBdr>
        <w:spacing w:line="254" w:lineRule="auto"/>
        <w:ind w:left="720"/>
        <w:rPr>
          <w:rFonts w:ascii="Times New Roman" w:eastAsia="Times New Roman" w:hAnsi="Times New Roman" w:cs="Times New Roman"/>
          <w:b/>
          <w:color w:val="000000"/>
          <w:sz w:val="28"/>
          <w:szCs w:val="28"/>
        </w:rPr>
      </w:pPr>
      <w:r>
        <w:rPr>
          <w:rFonts w:ascii="Times New Roman" w:eastAsia="Times New Roman" w:hAnsi="Times New Roman" w:cs="Times New Roman"/>
          <w:b/>
          <w:sz w:val="28"/>
          <w:szCs w:val="28"/>
        </w:rPr>
        <w:t>Order:</w:t>
      </w:r>
    </w:p>
    <w:p w:rsidR="00B60988" w:rsidRDefault="00B60988">
      <w:pPr>
        <w:pBdr>
          <w:top w:val="nil"/>
          <w:left w:val="nil"/>
          <w:bottom w:val="nil"/>
          <w:right w:val="nil"/>
          <w:between w:val="nil"/>
        </w:pBdr>
        <w:spacing w:line="254" w:lineRule="auto"/>
        <w:ind w:left="720"/>
        <w:rPr>
          <w:rFonts w:ascii="Times New Roman" w:eastAsia="Times New Roman" w:hAnsi="Times New Roman" w:cs="Times New Roman"/>
          <w:b/>
          <w:sz w:val="22"/>
          <w:szCs w:val="22"/>
        </w:rPr>
      </w:pPr>
    </w:p>
    <w:tbl>
      <w:tblPr>
        <w:tblStyle w:val="aff1"/>
        <w:tblW w:w="877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775"/>
      </w:tblGrid>
      <w:tr w:rsidR="00B60988">
        <w:tc>
          <w:tcPr>
            <w:tcW w:w="8775" w:type="dxa"/>
            <w:shd w:val="clear" w:color="auto" w:fill="auto"/>
            <w:tcMar>
              <w:top w:w="100" w:type="dxa"/>
              <w:left w:w="100" w:type="dxa"/>
              <w:bottom w:w="100" w:type="dxa"/>
              <w:right w:w="100" w:type="dxa"/>
            </w:tcMar>
          </w:tcPr>
          <w:p w:rsidR="00B60988" w:rsidRDefault="004A22C5">
            <w:pPr>
              <w:widowControl w:val="0"/>
              <w:pBdr>
                <w:top w:val="nil"/>
                <w:left w:val="nil"/>
                <w:bottom w:val="nil"/>
                <w:right w:val="nil"/>
                <w:between w:val="nil"/>
              </w:pBdr>
              <w:rPr>
                <w:rFonts w:ascii="Times New Roman" w:eastAsia="Times New Roman" w:hAnsi="Times New Roman" w:cs="Times New Roman"/>
                <w:sz w:val="22"/>
                <w:szCs w:val="22"/>
              </w:rPr>
            </w:pPr>
            <w:r>
              <w:rPr>
                <w:rFonts w:ascii="Times New Roman" w:eastAsia="Times New Roman" w:hAnsi="Times New Roman" w:cs="Times New Roman"/>
                <w:b/>
                <w:sz w:val="22"/>
                <w:szCs w:val="22"/>
              </w:rPr>
              <w:t xml:space="preserve">context </w:t>
            </w:r>
            <w:r>
              <w:rPr>
                <w:rFonts w:ascii="Times New Roman" w:eastAsia="Times New Roman" w:hAnsi="Times New Roman" w:cs="Times New Roman"/>
                <w:sz w:val="22"/>
                <w:szCs w:val="22"/>
              </w:rPr>
              <w:t xml:space="preserve">Order </w:t>
            </w:r>
            <w:r>
              <w:rPr>
                <w:rFonts w:ascii="Times New Roman" w:eastAsia="Times New Roman" w:hAnsi="Times New Roman" w:cs="Times New Roman"/>
                <w:b/>
                <w:sz w:val="22"/>
                <w:szCs w:val="22"/>
              </w:rPr>
              <w:t>inv</w:t>
            </w:r>
            <w:r>
              <w:rPr>
                <w:rFonts w:ascii="Times New Roman" w:eastAsia="Times New Roman" w:hAnsi="Times New Roman" w:cs="Times New Roman"/>
                <w:sz w:val="22"/>
                <w:szCs w:val="22"/>
              </w:rPr>
              <w:t>:</w:t>
            </w:r>
          </w:p>
          <w:p w:rsidR="00B60988" w:rsidRDefault="004A22C5">
            <w:pPr>
              <w:widowControl w:val="0"/>
              <w:pBdr>
                <w:top w:val="nil"/>
                <w:left w:val="nil"/>
                <w:bottom w:val="nil"/>
                <w:right w:val="nil"/>
                <w:between w:val="nil"/>
              </w:pBdr>
              <w:rPr>
                <w:rFonts w:ascii="Times New Roman" w:eastAsia="Times New Roman" w:hAnsi="Times New Roman" w:cs="Times New Roman"/>
                <w:sz w:val="22"/>
                <w:szCs w:val="22"/>
              </w:rPr>
            </w:pPr>
            <w:r>
              <w:rPr>
                <w:rFonts w:ascii="Times New Roman" w:eastAsia="Times New Roman" w:hAnsi="Times New Roman" w:cs="Times New Roman"/>
                <w:sz w:val="22"/>
                <w:szCs w:val="22"/>
              </w:rPr>
              <w:t>Order_ID !=NULL AND NoOfItems &gt; 0 AND ShipingAddress !=NULL</w:t>
            </w:r>
          </w:p>
          <w:p w:rsidR="00B60988" w:rsidRDefault="00B60988">
            <w:pPr>
              <w:widowControl w:val="0"/>
              <w:pBdr>
                <w:top w:val="nil"/>
                <w:left w:val="nil"/>
                <w:bottom w:val="nil"/>
                <w:right w:val="nil"/>
                <w:between w:val="nil"/>
              </w:pBdr>
              <w:rPr>
                <w:rFonts w:ascii="Times New Roman" w:eastAsia="Times New Roman" w:hAnsi="Times New Roman" w:cs="Times New Roman"/>
                <w:sz w:val="22"/>
                <w:szCs w:val="22"/>
              </w:rPr>
            </w:pPr>
          </w:p>
          <w:p w:rsidR="00B60988" w:rsidRDefault="004A22C5">
            <w:pPr>
              <w:widowControl w:val="0"/>
              <w:pBdr>
                <w:top w:val="nil"/>
                <w:left w:val="nil"/>
                <w:bottom w:val="nil"/>
                <w:right w:val="nil"/>
                <w:between w:val="nil"/>
              </w:pBdr>
              <w:rPr>
                <w:rFonts w:ascii="Times New Roman" w:eastAsia="Times New Roman" w:hAnsi="Times New Roman" w:cs="Times New Roman"/>
                <w:sz w:val="22"/>
                <w:szCs w:val="22"/>
              </w:rPr>
            </w:pPr>
            <w:r>
              <w:rPr>
                <w:rFonts w:ascii="Times New Roman" w:eastAsia="Times New Roman" w:hAnsi="Times New Roman" w:cs="Times New Roman"/>
                <w:b/>
                <w:sz w:val="22"/>
                <w:szCs w:val="22"/>
              </w:rPr>
              <w:t xml:space="preserve">context </w:t>
            </w:r>
            <w:r>
              <w:rPr>
                <w:rFonts w:ascii="Times New Roman" w:eastAsia="Times New Roman" w:hAnsi="Times New Roman" w:cs="Times New Roman"/>
                <w:sz w:val="22"/>
                <w:szCs w:val="22"/>
              </w:rPr>
              <w:t xml:space="preserve">Order::cancel(String Order_ID) </w:t>
            </w:r>
            <w:r>
              <w:rPr>
                <w:rFonts w:ascii="Times New Roman" w:eastAsia="Times New Roman" w:hAnsi="Times New Roman" w:cs="Times New Roman"/>
                <w:b/>
                <w:sz w:val="22"/>
                <w:szCs w:val="22"/>
              </w:rPr>
              <w:t>pre</w:t>
            </w:r>
            <w:r>
              <w:rPr>
                <w:rFonts w:ascii="Times New Roman" w:eastAsia="Times New Roman" w:hAnsi="Times New Roman" w:cs="Times New Roman"/>
                <w:sz w:val="22"/>
                <w:szCs w:val="22"/>
              </w:rPr>
              <w:t>:</w:t>
            </w:r>
          </w:p>
          <w:p w:rsidR="00B60988" w:rsidRDefault="004A22C5">
            <w:pPr>
              <w:widowControl w:val="0"/>
              <w:pBdr>
                <w:top w:val="nil"/>
                <w:left w:val="nil"/>
                <w:bottom w:val="nil"/>
                <w:right w:val="nil"/>
                <w:between w:val="nil"/>
              </w:pBdr>
              <w:rPr>
                <w:rFonts w:ascii="Times New Roman" w:eastAsia="Times New Roman" w:hAnsi="Times New Roman" w:cs="Times New Roman"/>
                <w:sz w:val="22"/>
                <w:szCs w:val="22"/>
              </w:rPr>
            </w:pPr>
            <w:r>
              <w:rPr>
                <w:rFonts w:ascii="Times New Roman" w:eastAsia="Times New Roman" w:hAnsi="Times New Roman" w:cs="Times New Roman"/>
                <w:sz w:val="22"/>
                <w:szCs w:val="22"/>
              </w:rPr>
              <w:t>OrderStatus == “Placed” OR OrderStatus == “InProcess”</w:t>
            </w:r>
          </w:p>
          <w:p w:rsidR="00B60988" w:rsidRDefault="00B60988">
            <w:pPr>
              <w:widowControl w:val="0"/>
              <w:pBdr>
                <w:top w:val="nil"/>
                <w:left w:val="nil"/>
                <w:bottom w:val="nil"/>
                <w:right w:val="nil"/>
                <w:between w:val="nil"/>
              </w:pBdr>
              <w:rPr>
                <w:rFonts w:ascii="Times New Roman" w:eastAsia="Times New Roman" w:hAnsi="Times New Roman" w:cs="Times New Roman"/>
                <w:sz w:val="22"/>
                <w:szCs w:val="22"/>
              </w:rPr>
            </w:pPr>
          </w:p>
          <w:p w:rsidR="00B60988" w:rsidRDefault="004A22C5">
            <w:pPr>
              <w:widowControl w:val="0"/>
              <w:pBdr>
                <w:top w:val="nil"/>
                <w:left w:val="nil"/>
                <w:bottom w:val="nil"/>
                <w:right w:val="nil"/>
                <w:between w:val="nil"/>
              </w:pBdr>
              <w:rPr>
                <w:rFonts w:ascii="Times New Roman" w:eastAsia="Times New Roman" w:hAnsi="Times New Roman" w:cs="Times New Roman"/>
                <w:sz w:val="22"/>
                <w:szCs w:val="22"/>
              </w:rPr>
            </w:pPr>
            <w:r>
              <w:rPr>
                <w:rFonts w:ascii="Times New Roman" w:eastAsia="Times New Roman" w:hAnsi="Times New Roman" w:cs="Times New Roman"/>
                <w:b/>
                <w:sz w:val="22"/>
                <w:szCs w:val="22"/>
              </w:rPr>
              <w:t xml:space="preserve">context </w:t>
            </w:r>
            <w:r>
              <w:rPr>
                <w:rFonts w:ascii="Times New Roman" w:eastAsia="Times New Roman" w:hAnsi="Times New Roman" w:cs="Times New Roman"/>
                <w:sz w:val="22"/>
                <w:szCs w:val="22"/>
              </w:rPr>
              <w:t xml:space="preserve">Order::cancel(String Order_ID) </w:t>
            </w:r>
            <w:r>
              <w:rPr>
                <w:rFonts w:ascii="Times New Roman" w:eastAsia="Times New Roman" w:hAnsi="Times New Roman" w:cs="Times New Roman"/>
                <w:b/>
                <w:sz w:val="22"/>
                <w:szCs w:val="22"/>
              </w:rPr>
              <w:t>post</w:t>
            </w:r>
            <w:r>
              <w:rPr>
                <w:rFonts w:ascii="Times New Roman" w:eastAsia="Times New Roman" w:hAnsi="Times New Roman" w:cs="Times New Roman"/>
                <w:sz w:val="22"/>
                <w:szCs w:val="22"/>
              </w:rPr>
              <w:t>:</w:t>
            </w:r>
          </w:p>
          <w:p w:rsidR="00B60988" w:rsidRDefault="004A22C5">
            <w:pPr>
              <w:widowControl w:val="0"/>
              <w:pBdr>
                <w:top w:val="nil"/>
                <w:left w:val="nil"/>
                <w:bottom w:val="nil"/>
                <w:right w:val="nil"/>
                <w:between w:val="nil"/>
              </w:pBdr>
              <w:rPr>
                <w:rFonts w:ascii="Times New Roman" w:eastAsia="Times New Roman" w:hAnsi="Times New Roman" w:cs="Times New Roman"/>
                <w:sz w:val="22"/>
                <w:szCs w:val="22"/>
              </w:rPr>
            </w:pPr>
            <w:r>
              <w:rPr>
                <w:rFonts w:ascii="Times New Roman" w:eastAsia="Times New Roman" w:hAnsi="Times New Roman" w:cs="Times New Roman"/>
                <w:sz w:val="22"/>
                <w:szCs w:val="22"/>
              </w:rPr>
              <w:t>OrderStatus == “Canceled”</w:t>
            </w:r>
          </w:p>
          <w:p w:rsidR="00B60988" w:rsidRDefault="00B60988">
            <w:pPr>
              <w:widowControl w:val="0"/>
              <w:pBdr>
                <w:top w:val="nil"/>
                <w:left w:val="nil"/>
                <w:bottom w:val="nil"/>
                <w:right w:val="nil"/>
                <w:between w:val="nil"/>
              </w:pBdr>
              <w:rPr>
                <w:rFonts w:ascii="Times New Roman" w:eastAsia="Times New Roman" w:hAnsi="Times New Roman" w:cs="Times New Roman"/>
                <w:sz w:val="22"/>
                <w:szCs w:val="22"/>
              </w:rPr>
            </w:pPr>
          </w:p>
          <w:p w:rsidR="00B60988" w:rsidRDefault="004A22C5">
            <w:pPr>
              <w:widowControl w:val="0"/>
              <w:pBdr>
                <w:top w:val="nil"/>
                <w:left w:val="nil"/>
                <w:bottom w:val="nil"/>
                <w:right w:val="nil"/>
                <w:between w:val="nil"/>
              </w:pBdr>
              <w:rPr>
                <w:rFonts w:ascii="Times New Roman" w:eastAsia="Times New Roman" w:hAnsi="Times New Roman" w:cs="Times New Roman"/>
                <w:sz w:val="22"/>
                <w:szCs w:val="22"/>
              </w:rPr>
            </w:pPr>
            <w:r>
              <w:rPr>
                <w:rFonts w:ascii="Times New Roman" w:eastAsia="Times New Roman" w:hAnsi="Times New Roman" w:cs="Times New Roman"/>
                <w:b/>
                <w:sz w:val="22"/>
                <w:szCs w:val="22"/>
              </w:rPr>
              <w:lastRenderedPageBreak/>
              <w:t xml:space="preserve">context </w:t>
            </w:r>
            <w:r>
              <w:rPr>
                <w:rFonts w:ascii="Times New Roman" w:eastAsia="Times New Roman" w:hAnsi="Times New Roman" w:cs="Times New Roman"/>
                <w:sz w:val="22"/>
                <w:szCs w:val="22"/>
              </w:rPr>
              <w:t xml:space="preserve">Order::placeOrder(String Order_ID) </w:t>
            </w:r>
            <w:r>
              <w:rPr>
                <w:rFonts w:ascii="Times New Roman" w:eastAsia="Times New Roman" w:hAnsi="Times New Roman" w:cs="Times New Roman"/>
                <w:b/>
                <w:sz w:val="22"/>
                <w:szCs w:val="22"/>
              </w:rPr>
              <w:t>pre</w:t>
            </w:r>
            <w:r>
              <w:rPr>
                <w:rFonts w:ascii="Times New Roman" w:eastAsia="Times New Roman" w:hAnsi="Times New Roman" w:cs="Times New Roman"/>
                <w:sz w:val="22"/>
                <w:szCs w:val="22"/>
              </w:rPr>
              <w:t>:</w:t>
            </w:r>
          </w:p>
          <w:p w:rsidR="00B60988" w:rsidRDefault="004A22C5">
            <w:pPr>
              <w:widowControl w:val="0"/>
              <w:pBdr>
                <w:top w:val="nil"/>
                <w:left w:val="nil"/>
                <w:bottom w:val="nil"/>
                <w:right w:val="nil"/>
                <w:between w:val="nil"/>
              </w:pBdr>
              <w:rPr>
                <w:rFonts w:ascii="Times New Roman" w:eastAsia="Times New Roman" w:hAnsi="Times New Roman" w:cs="Times New Roman"/>
                <w:sz w:val="22"/>
                <w:szCs w:val="22"/>
              </w:rPr>
            </w:pPr>
            <w:r>
              <w:rPr>
                <w:rFonts w:ascii="Times New Roman" w:eastAsia="Times New Roman" w:hAnsi="Times New Roman" w:cs="Times New Roman"/>
                <w:sz w:val="22"/>
                <w:szCs w:val="22"/>
              </w:rPr>
              <w:t>PaymentMethod != Invalid()</w:t>
            </w:r>
            <w:ins w:id="31" w:author="Dr. Yongming Tang" w:date="2020-11-16T11:09:00Z">
              <w:r w:rsidR="009E5BD3">
                <w:rPr>
                  <w:rFonts w:ascii="Times New Roman" w:eastAsia="Times New Roman" w:hAnsi="Times New Roman" w:cs="Times New Roman"/>
                  <w:sz w:val="22"/>
                  <w:szCs w:val="22"/>
                </w:rPr>
                <w:t xml:space="preserve"> </w:t>
              </w:r>
            </w:ins>
            <w:ins w:id="32" w:author="Dr. Yongming Tang" w:date="2020-11-16T11:10:00Z">
              <w:r w:rsidR="009E5BD3">
                <w:rPr>
                  <w:rFonts w:ascii="Times New Roman" w:eastAsia="Times New Roman" w:hAnsi="Times New Roman" w:cs="Times New Roman"/>
                  <w:sz w:val="22"/>
                  <w:szCs w:val="22"/>
                </w:rPr>
                <w:t>//PaymentMethod is not in your class Order.</w:t>
              </w:r>
            </w:ins>
          </w:p>
          <w:p w:rsidR="00B60988" w:rsidRDefault="00B60988">
            <w:pPr>
              <w:widowControl w:val="0"/>
              <w:pBdr>
                <w:top w:val="nil"/>
                <w:left w:val="nil"/>
                <w:bottom w:val="nil"/>
                <w:right w:val="nil"/>
                <w:between w:val="nil"/>
              </w:pBdr>
              <w:rPr>
                <w:rFonts w:ascii="Times New Roman" w:eastAsia="Times New Roman" w:hAnsi="Times New Roman" w:cs="Times New Roman"/>
                <w:sz w:val="22"/>
                <w:szCs w:val="22"/>
              </w:rPr>
            </w:pPr>
          </w:p>
          <w:p w:rsidR="00B60988" w:rsidRDefault="004A22C5">
            <w:pPr>
              <w:widowControl w:val="0"/>
              <w:rPr>
                <w:rFonts w:ascii="Times New Roman" w:eastAsia="Times New Roman" w:hAnsi="Times New Roman" w:cs="Times New Roman"/>
                <w:sz w:val="22"/>
                <w:szCs w:val="22"/>
              </w:rPr>
            </w:pPr>
            <w:r>
              <w:rPr>
                <w:rFonts w:ascii="Times New Roman" w:eastAsia="Times New Roman" w:hAnsi="Times New Roman" w:cs="Times New Roman"/>
                <w:b/>
                <w:sz w:val="22"/>
                <w:szCs w:val="22"/>
              </w:rPr>
              <w:t xml:space="preserve">context </w:t>
            </w:r>
            <w:r>
              <w:rPr>
                <w:rFonts w:ascii="Times New Roman" w:eastAsia="Times New Roman" w:hAnsi="Times New Roman" w:cs="Times New Roman"/>
                <w:sz w:val="22"/>
                <w:szCs w:val="22"/>
              </w:rPr>
              <w:t xml:space="preserve">Order::placeOrder(String Order_ID) </w:t>
            </w:r>
            <w:r>
              <w:rPr>
                <w:rFonts w:ascii="Times New Roman" w:eastAsia="Times New Roman" w:hAnsi="Times New Roman" w:cs="Times New Roman"/>
                <w:b/>
                <w:sz w:val="22"/>
                <w:szCs w:val="22"/>
              </w:rPr>
              <w:t>post</w:t>
            </w:r>
            <w:r>
              <w:rPr>
                <w:rFonts w:ascii="Times New Roman" w:eastAsia="Times New Roman" w:hAnsi="Times New Roman" w:cs="Times New Roman"/>
                <w:sz w:val="22"/>
                <w:szCs w:val="22"/>
              </w:rPr>
              <w:t>:</w:t>
            </w:r>
          </w:p>
          <w:p w:rsidR="00B60988" w:rsidRDefault="004A22C5">
            <w:pPr>
              <w:widowControl w:val="0"/>
              <w:rPr>
                <w:rFonts w:ascii="Times New Roman" w:eastAsia="Times New Roman" w:hAnsi="Times New Roman" w:cs="Times New Roman"/>
                <w:sz w:val="22"/>
                <w:szCs w:val="22"/>
              </w:rPr>
            </w:pPr>
            <w:r>
              <w:rPr>
                <w:rFonts w:ascii="Times New Roman" w:eastAsia="Times New Roman" w:hAnsi="Times New Roman" w:cs="Times New Roman"/>
                <w:sz w:val="22"/>
                <w:szCs w:val="22"/>
              </w:rPr>
              <w:t>OrderStatus == “Placed”</w:t>
            </w:r>
          </w:p>
        </w:tc>
      </w:tr>
    </w:tbl>
    <w:p w:rsidR="00B60988" w:rsidRDefault="00B60988">
      <w:pPr>
        <w:pBdr>
          <w:top w:val="nil"/>
          <w:left w:val="nil"/>
          <w:bottom w:val="nil"/>
          <w:right w:val="nil"/>
          <w:between w:val="nil"/>
        </w:pBdr>
        <w:spacing w:line="254" w:lineRule="auto"/>
        <w:rPr>
          <w:rFonts w:ascii="Times New Roman" w:eastAsia="Times New Roman" w:hAnsi="Times New Roman" w:cs="Times New Roman"/>
          <w:b/>
          <w:sz w:val="22"/>
          <w:szCs w:val="22"/>
        </w:rPr>
      </w:pPr>
    </w:p>
    <w:p w:rsidR="00B60988" w:rsidRDefault="004A22C5">
      <w:pPr>
        <w:spacing w:line="254" w:lineRule="auto"/>
        <w:ind w:left="720"/>
        <w:rPr>
          <w:rFonts w:ascii="Times New Roman" w:eastAsia="Times New Roman" w:hAnsi="Times New Roman" w:cs="Times New Roman"/>
          <w:b/>
          <w:sz w:val="28"/>
          <w:szCs w:val="28"/>
        </w:rPr>
      </w:pPr>
      <w:r>
        <w:rPr>
          <w:rFonts w:ascii="Times New Roman" w:eastAsia="Times New Roman" w:hAnsi="Times New Roman" w:cs="Times New Roman"/>
          <w:b/>
          <w:sz w:val="28"/>
          <w:szCs w:val="28"/>
        </w:rPr>
        <w:t>Product:</w:t>
      </w:r>
    </w:p>
    <w:p w:rsidR="00B60988" w:rsidRDefault="00B60988">
      <w:pPr>
        <w:spacing w:line="254" w:lineRule="auto"/>
        <w:ind w:left="720"/>
        <w:rPr>
          <w:rFonts w:ascii="Times New Roman" w:eastAsia="Times New Roman" w:hAnsi="Times New Roman" w:cs="Times New Roman"/>
          <w:b/>
          <w:sz w:val="22"/>
          <w:szCs w:val="22"/>
        </w:rPr>
      </w:pPr>
    </w:p>
    <w:tbl>
      <w:tblPr>
        <w:tblStyle w:val="aff2"/>
        <w:tblW w:w="877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775"/>
      </w:tblGrid>
      <w:tr w:rsidR="00B60988">
        <w:tc>
          <w:tcPr>
            <w:tcW w:w="8775" w:type="dxa"/>
            <w:shd w:val="clear" w:color="auto" w:fill="auto"/>
            <w:tcMar>
              <w:top w:w="100" w:type="dxa"/>
              <w:left w:w="100" w:type="dxa"/>
              <w:bottom w:w="100" w:type="dxa"/>
              <w:right w:w="100" w:type="dxa"/>
            </w:tcMar>
          </w:tcPr>
          <w:p w:rsidR="00B60988" w:rsidRDefault="004A22C5">
            <w:pPr>
              <w:widowControl w:val="0"/>
              <w:rPr>
                <w:rFonts w:ascii="Times New Roman" w:eastAsia="Times New Roman" w:hAnsi="Times New Roman" w:cs="Times New Roman"/>
                <w:sz w:val="22"/>
                <w:szCs w:val="22"/>
              </w:rPr>
            </w:pPr>
            <w:r>
              <w:rPr>
                <w:rFonts w:ascii="Times New Roman" w:eastAsia="Times New Roman" w:hAnsi="Times New Roman" w:cs="Times New Roman"/>
                <w:b/>
                <w:sz w:val="22"/>
                <w:szCs w:val="22"/>
              </w:rPr>
              <w:t xml:space="preserve">context </w:t>
            </w:r>
            <w:r>
              <w:rPr>
                <w:rFonts w:ascii="Times New Roman" w:eastAsia="Times New Roman" w:hAnsi="Times New Roman" w:cs="Times New Roman"/>
                <w:sz w:val="22"/>
                <w:szCs w:val="22"/>
              </w:rPr>
              <w:t xml:space="preserve">Product </w:t>
            </w:r>
            <w:r>
              <w:rPr>
                <w:rFonts w:ascii="Times New Roman" w:eastAsia="Times New Roman" w:hAnsi="Times New Roman" w:cs="Times New Roman"/>
                <w:b/>
                <w:sz w:val="22"/>
                <w:szCs w:val="22"/>
              </w:rPr>
              <w:t>inv</w:t>
            </w:r>
            <w:r>
              <w:rPr>
                <w:rFonts w:ascii="Times New Roman" w:eastAsia="Times New Roman" w:hAnsi="Times New Roman" w:cs="Times New Roman"/>
                <w:sz w:val="22"/>
                <w:szCs w:val="22"/>
              </w:rPr>
              <w:t>:</w:t>
            </w:r>
          </w:p>
          <w:p w:rsidR="00B60988" w:rsidRDefault="004A22C5">
            <w:pPr>
              <w:widowControl w:val="0"/>
              <w:rPr>
                <w:rFonts w:ascii="Times New Roman" w:eastAsia="Times New Roman" w:hAnsi="Times New Roman" w:cs="Times New Roman"/>
                <w:sz w:val="22"/>
                <w:szCs w:val="22"/>
              </w:rPr>
            </w:pPr>
            <w:r>
              <w:rPr>
                <w:rFonts w:ascii="Times New Roman" w:eastAsia="Times New Roman" w:hAnsi="Times New Roman" w:cs="Times New Roman"/>
                <w:sz w:val="22"/>
                <w:szCs w:val="22"/>
              </w:rPr>
              <w:t>Product_ID !=NULL AND TotalQuantity &gt;= 0</w:t>
            </w:r>
          </w:p>
          <w:p w:rsidR="00B60988" w:rsidRDefault="00B60988">
            <w:pPr>
              <w:widowControl w:val="0"/>
              <w:rPr>
                <w:rFonts w:ascii="Times New Roman" w:eastAsia="Times New Roman" w:hAnsi="Times New Roman" w:cs="Times New Roman"/>
                <w:sz w:val="22"/>
                <w:szCs w:val="22"/>
              </w:rPr>
            </w:pPr>
          </w:p>
          <w:p w:rsidR="00B60988" w:rsidRDefault="004A22C5">
            <w:pPr>
              <w:widowControl w:val="0"/>
              <w:rPr>
                <w:rFonts w:ascii="Times New Roman" w:eastAsia="Times New Roman" w:hAnsi="Times New Roman" w:cs="Times New Roman"/>
                <w:sz w:val="22"/>
                <w:szCs w:val="22"/>
              </w:rPr>
            </w:pPr>
            <w:r>
              <w:rPr>
                <w:rFonts w:ascii="Times New Roman" w:eastAsia="Times New Roman" w:hAnsi="Times New Roman" w:cs="Times New Roman"/>
                <w:b/>
                <w:sz w:val="22"/>
                <w:szCs w:val="22"/>
              </w:rPr>
              <w:t xml:space="preserve">context </w:t>
            </w:r>
            <w:r>
              <w:rPr>
                <w:rFonts w:ascii="Times New Roman" w:eastAsia="Times New Roman" w:hAnsi="Times New Roman" w:cs="Times New Roman"/>
                <w:sz w:val="22"/>
                <w:szCs w:val="22"/>
              </w:rPr>
              <w:t xml:space="preserve">Product::BuyProduct(String Product_ID) </w:t>
            </w:r>
            <w:r>
              <w:rPr>
                <w:rFonts w:ascii="Times New Roman" w:eastAsia="Times New Roman" w:hAnsi="Times New Roman" w:cs="Times New Roman"/>
                <w:b/>
                <w:sz w:val="22"/>
                <w:szCs w:val="22"/>
              </w:rPr>
              <w:t>pre</w:t>
            </w:r>
            <w:r>
              <w:rPr>
                <w:rFonts w:ascii="Times New Roman" w:eastAsia="Times New Roman" w:hAnsi="Times New Roman" w:cs="Times New Roman"/>
                <w:sz w:val="22"/>
                <w:szCs w:val="22"/>
              </w:rPr>
              <w:t>:</w:t>
            </w:r>
          </w:p>
          <w:p w:rsidR="00B60988" w:rsidRDefault="004A22C5">
            <w:pPr>
              <w:widowControl w:val="0"/>
              <w:rPr>
                <w:rFonts w:ascii="Times New Roman" w:eastAsia="Times New Roman" w:hAnsi="Times New Roman" w:cs="Times New Roman"/>
                <w:sz w:val="22"/>
                <w:szCs w:val="22"/>
              </w:rPr>
            </w:pPr>
            <w:r>
              <w:rPr>
                <w:rFonts w:ascii="Times New Roman" w:eastAsia="Times New Roman" w:hAnsi="Times New Roman" w:cs="Times New Roman"/>
                <w:sz w:val="22"/>
                <w:szCs w:val="22"/>
              </w:rPr>
              <w:t>Quantity &gt; 0 AND TotalQuantity &gt;=  Quantity</w:t>
            </w:r>
            <w:ins w:id="33" w:author="Dr. Yongming Tang" w:date="2020-11-16T11:13:00Z">
              <w:r w:rsidR="009E5BD3">
                <w:rPr>
                  <w:rFonts w:ascii="Times New Roman" w:eastAsia="Times New Roman" w:hAnsi="Times New Roman" w:cs="Times New Roman"/>
                  <w:sz w:val="22"/>
                  <w:szCs w:val="22"/>
                </w:rPr>
                <w:t xml:space="preserve"> //Both TotalQuntity and Quantity are not in your class Product</w:t>
              </w:r>
            </w:ins>
          </w:p>
          <w:p w:rsidR="00B60988" w:rsidRDefault="00B60988">
            <w:pPr>
              <w:widowControl w:val="0"/>
              <w:rPr>
                <w:rFonts w:ascii="Times New Roman" w:eastAsia="Times New Roman" w:hAnsi="Times New Roman" w:cs="Times New Roman"/>
                <w:sz w:val="22"/>
                <w:szCs w:val="22"/>
              </w:rPr>
            </w:pPr>
          </w:p>
          <w:p w:rsidR="00B60988" w:rsidRDefault="004A22C5">
            <w:pPr>
              <w:widowControl w:val="0"/>
              <w:rPr>
                <w:rFonts w:ascii="Times New Roman" w:eastAsia="Times New Roman" w:hAnsi="Times New Roman" w:cs="Times New Roman"/>
                <w:sz w:val="22"/>
                <w:szCs w:val="22"/>
              </w:rPr>
            </w:pPr>
            <w:r>
              <w:rPr>
                <w:rFonts w:ascii="Times New Roman" w:eastAsia="Times New Roman" w:hAnsi="Times New Roman" w:cs="Times New Roman"/>
                <w:b/>
                <w:sz w:val="22"/>
                <w:szCs w:val="22"/>
              </w:rPr>
              <w:t xml:space="preserve">context </w:t>
            </w:r>
            <w:r>
              <w:rPr>
                <w:rFonts w:ascii="Times New Roman" w:eastAsia="Times New Roman" w:hAnsi="Times New Roman" w:cs="Times New Roman"/>
                <w:sz w:val="22"/>
                <w:szCs w:val="22"/>
              </w:rPr>
              <w:t xml:space="preserve">Product::BuyProduct(String Product_ID) </w:t>
            </w:r>
            <w:r>
              <w:rPr>
                <w:rFonts w:ascii="Times New Roman" w:eastAsia="Times New Roman" w:hAnsi="Times New Roman" w:cs="Times New Roman"/>
                <w:b/>
                <w:sz w:val="22"/>
                <w:szCs w:val="22"/>
              </w:rPr>
              <w:t>post</w:t>
            </w:r>
            <w:r>
              <w:rPr>
                <w:rFonts w:ascii="Times New Roman" w:eastAsia="Times New Roman" w:hAnsi="Times New Roman" w:cs="Times New Roman"/>
                <w:sz w:val="22"/>
                <w:szCs w:val="22"/>
              </w:rPr>
              <w:t>:</w:t>
            </w:r>
          </w:p>
          <w:p w:rsidR="00B60988" w:rsidRDefault="004A22C5">
            <w:pPr>
              <w:widowControl w:val="0"/>
              <w:rPr>
                <w:rFonts w:ascii="Times New Roman" w:eastAsia="Times New Roman" w:hAnsi="Times New Roman" w:cs="Times New Roman"/>
                <w:sz w:val="22"/>
                <w:szCs w:val="22"/>
              </w:rPr>
            </w:pPr>
            <w:r>
              <w:rPr>
                <w:rFonts w:ascii="Times New Roman" w:eastAsia="Times New Roman" w:hAnsi="Times New Roman" w:cs="Times New Roman"/>
                <w:sz w:val="22"/>
                <w:szCs w:val="22"/>
              </w:rPr>
              <w:t>TotalQuantity = TotalQuantity - Quantity</w:t>
            </w:r>
          </w:p>
          <w:p w:rsidR="00B60988" w:rsidRDefault="00B60988">
            <w:pPr>
              <w:widowControl w:val="0"/>
              <w:rPr>
                <w:rFonts w:ascii="Times New Roman" w:eastAsia="Times New Roman" w:hAnsi="Times New Roman" w:cs="Times New Roman"/>
                <w:sz w:val="22"/>
                <w:szCs w:val="22"/>
              </w:rPr>
            </w:pPr>
          </w:p>
          <w:p w:rsidR="00B60988" w:rsidRDefault="004A22C5">
            <w:pPr>
              <w:widowControl w:val="0"/>
              <w:rPr>
                <w:rFonts w:ascii="Times New Roman" w:eastAsia="Times New Roman" w:hAnsi="Times New Roman" w:cs="Times New Roman"/>
                <w:sz w:val="22"/>
                <w:szCs w:val="22"/>
              </w:rPr>
            </w:pPr>
            <w:r>
              <w:rPr>
                <w:rFonts w:ascii="Times New Roman" w:eastAsia="Times New Roman" w:hAnsi="Times New Roman" w:cs="Times New Roman"/>
                <w:b/>
                <w:sz w:val="22"/>
                <w:szCs w:val="22"/>
              </w:rPr>
              <w:t xml:space="preserve">context </w:t>
            </w:r>
            <w:r>
              <w:rPr>
                <w:rFonts w:ascii="Times New Roman" w:eastAsia="Times New Roman" w:hAnsi="Times New Roman" w:cs="Times New Roman"/>
                <w:sz w:val="22"/>
                <w:szCs w:val="22"/>
              </w:rPr>
              <w:t xml:space="preserve">Product::AddToCart(String Product_ID) </w:t>
            </w:r>
            <w:r>
              <w:rPr>
                <w:rFonts w:ascii="Times New Roman" w:eastAsia="Times New Roman" w:hAnsi="Times New Roman" w:cs="Times New Roman"/>
                <w:b/>
                <w:sz w:val="22"/>
                <w:szCs w:val="22"/>
              </w:rPr>
              <w:t>pre</w:t>
            </w:r>
            <w:r>
              <w:rPr>
                <w:rFonts w:ascii="Times New Roman" w:eastAsia="Times New Roman" w:hAnsi="Times New Roman" w:cs="Times New Roman"/>
                <w:sz w:val="22"/>
                <w:szCs w:val="22"/>
              </w:rPr>
              <w:t>:</w:t>
            </w:r>
            <w:ins w:id="34" w:author="Dr. Yongming Tang" w:date="2020-11-16T11:14:00Z">
              <w:r w:rsidR="009E5BD3">
                <w:rPr>
                  <w:rFonts w:ascii="Times New Roman" w:eastAsia="Times New Roman" w:hAnsi="Times New Roman" w:cs="Times New Roman"/>
                  <w:sz w:val="22"/>
                  <w:szCs w:val="22"/>
                </w:rPr>
                <w:t xml:space="preserve"> //AddToCart() is not an operation of Product. It’s an operation of ShoppingCart.</w:t>
              </w:r>
            </w:ins>
          </w:p>
          <w:p w:rsidR="00B60988" w:rsidRDefault="004A22C5">
            <w:pPr>
              <w:widowControl w:val="0"/>
              <w:rPr>
                <w:rFonts w:ascii="Times New Roman" w:eastAsia="Times New Roman" w:hAnsi="Times New Roman" w:cs="Times New Roman"/>
                <w:sz w:val="22"/>
                <w:szCs w:val="22"/>
              </w:rPr>
            </w:pPr>
            <w:r>
              <w:rPr>
                <w:rFonts w:ascii="Times New Roman" w:eastAsia="Times New Roman" w:hAnsi="Times New Roman" w:cs="Times New Roman"/>
                <w:sz w:val="22"/>
                <w:szCs w:val="22"/>
              </w:rPr>
              <w:t>Quantity &gt; 0 AND TotalQuantity &gt;=  Quantity</w:t>
            </w:r>
          </w:p>
          <w:p w:rsidR="00B60988" w:rsidRDefault="00B60988">
            <w:pPr>
              <w:widowControl w:val="0"/>
              <w:rPr>
                <w:rFonts w:ascii="Times New Roman" w:eastAsia="Times New Roman" w:hAnsi="Times New Roman" w:cs="Times New Roman"/>
                <w:sz w:val="22"/>
                <w:szCs w:val="22"/>
              </w:rPr>
            </w:pPr>
          </w:p>
          <w:p w:rsidR="00B60988" w:rsidRDefault="004A22C5">
            <w:pPr>
              <w:widowControl w:val="0"/>
              <w:rPr>
                <w:rFonts w:ascii="Times New Roman" w:eastAsia="Times New Roman" w:hAnsi="Times New Roman" w:cs="Times New Roman"/>
                <w:sz w:val="22"/>
                <w:szCs w:val="22"/>
              </w:rPr>
            </w:pPr>
            <w:r>
              <w:rPr>
                <w:rFonts w:ascii="Times New Roman" w:eastAsia="Times New Roman" w:hAnsi="Times New Roman" w:cs="Times New Roman"/>
                <w:b/>
                <w:sz w:val="22"/>
                <w:szCs w:val="22"/>
              </w:rPr>
              <w:t xml:space="preserve">context </w:t>
            </w:r>
            <w:r>
              <w:rPr>
                <w:rFonts w:ascii="Times New Roman" w:eastAsia="Times New Roman" w:hAnsi="Times New Roman" w:cs="Times New Roman"/>
                <w:sz w:val="22"/>
                <w:szCs w:val="22"/>
              </w:rPr>
              <w:t xml:space="preserve">Product::AddToCart(String Product_ID) </w:t>
            </w:r>
            <w:r>
              <w:rPr>
                <w:rFonts w:ascii="Times New Roman" w:eastAsia="Times New Roman" w:hAnsi="Times New Roman" w:cs="Times New Roman"/>
                <w:b/>
                <w:sz w:val="22"/>
                <w:szCs w:val="22"/>
              </w:rPr>
              <w:t>post</w:t>
            </w:r>
            <w:r>
              <w:rPr>
                <w:rFonts w:ascii="Times New Roman" w:eastAsia="Times New Roman" w:hAnsi="Times New Roman" w:cs="Times New Roman"/>
                <w:sz w:val="22"/>
                <w:szCs w:val="22"/>
              </w:rPr>
              <w:t>:</w:t>
            </w:r>
          </w:p>
          <w:p w:rsidR="00B60988" w:rsidRDefault="004A22C5">
            <w:pPr>
              <w:widowControl w:val="0"/>
              <w:rPr>
                <w:rFonts w:ascii="Times New Roman" w:eastAsia="Times New Roman" w:hAnsi="Times New Roman" w:cs="Times New Roman"/>
                <w:sz w:val="22"/>
                <w:szCs w:val="22"/>
              </w:rPr>
            </w:pPr>
            <w:r>
              <w:rPr>
                <w:rFonts w:ascii="Times New Roman" w:eastAsia="Times New Roman" w:hAnsi="Times New Roman" w:cs="Times New Roman"/>
                <w:sz w:val="22"/>
                <w:szCs w:val="22"/>
              </w:rPr>
              <w:t>TotalQuantity = TotalQuantity</w:t>
            </w:r>
          </w:p>
          <w:p w:rsidR="00B60988" w:rsidRDefault="00B60988">
            <w:pPr>
              <w:widowControl w:val="0"/>
              <w:rPr>
                <w:rFonts w:ascii="Times New Roman" w:eastAsia="Times New Roman" w:hAnsi="Times New Roman" w:cs="Times New Roman"/>
                <w:sz w:val="22"/>
                <w:szCs w:val="22"/>
              </w:rPr>
            </w:pPr>
          </w:p>
          <w:p w:rsidR="00B60988" w:rsidRDefault="004A22C5">
            <w:pPr>
              <w:widowControl w:val="0"/>
              <w:rPr>
                <w:rFonts w:ascii="Times New Roman" w:eastAsia="Times New Roman" w:hAnsi="Times New Roman" w:cs="Times New Roman"/>
                <w:sz w:val="22"/>
                <w:szCs w:val="22"/>
              </w:rPr>
            </w:pPr>
            <w:r>
              <w:rPr>
                <w:rFonts w:ascii="Times New Roman" w:eastAsia="Times New Roman" w:hAnsi="Times New Roman" w:cs="Times New Roman"/>
                <w:b/>
                <w:sz w:val="22"/>
                <w:szCs w:val="22"/>
              </w:rPr>
              <w:t xml:space="preserve">context </w:t>
            </w:r>
            <w:r>
              <w:rPr>
                <w:rFonts w:ascii="Times New Roman" w:eastAsia="Times New Roman" w:hAnsi="Times New Roman" w:cs="Times New Roman"/>
                <w:sz w:val="22"/>
                <w:szCs w:val="22"/>
              </w:rPr>
              <w:t xml:space="preserve">Product::DeleteProduct(String Product_ID) </w:t>
            </w:r>
            <w:r>
              <w:rPr>
                <w:rFonts w:ascii="Times New Roman" w:eastAsia="Times New Roman" w:hAnsi="Times New Roman" w:cs="Times New Roman"/>
                <w:b/>
                <w:sz w:val="22"/>
                <w:szCs w:val="22"/>
              </w:rPr>
              <w:t>pre</w:t>
            </w:r>
            <w:r>
              <w:rPr>
                <w:rFonts w:ascii="Times New Roman" w:eastAsia="Times New Roman" w:hAnsi="Times New Roman" w:cs="Times New Roman"/>
                <w:sz w:val="22"/>
                <w:szCs w:val="22"/>
              </w:rPr>
              <w:t>:</w:t>
            </w:r>
          </w:p>
          <w:p w:rsidR="00B60988" w:rsidRDefault="004A22C5">
            <w:pPr>
              <w:widowControl w:val="0"/>
              <w:rPr>
                <w:rFonts w:ascii="Times New Roman" w:eastAsia="Times New Roman" w:hAnsi="Times New Roman" w:cs="Times New Roman"/>
                <w:sz w:val="22"/>
                <w:szCs w:val="22"/>
              </w:rPr>
            </w:pPr>
            <w:r>
              <w:rPr>
                <w:rFonts w:ascii="Times New Roman" w:eastAsia="Times New Roman" w:hAnsi="Times New Roman" w:cs="Times New Roman"/>
                <w:sz w:val="22"/>
                <w:szCs w:val="22"/>
              </w:rPr>
              <w:t>TotalQuantity = 0 AND ProductAvailable = True</w:t>
            </w:r>
          </w:p>
          <w:p w:rsidR="00B60988" w:rsidRDefault="00B60988">
            <w:pPr>
              <w:widowControl w:val="0"/>
              <w:rPr>
                <w:rFonts w:ascii="Times New Roman" w:eastAsia="Times New Roman" w:hAnsi="Times New Roman" w:cs="Times New Roman"/>
                <w:sz w:val="22"/>
                <w:szCs w:val="22"/>
              </w:rPr>
            </w:pPr>
          </w:p>
          <w:p w:rsidR="00B60988" w:rsidRDefault="004A22C5">
            <w:pPr>
              <w:widowControl w:val="0"/>
              <w:rPr>
                <w:rFonts w:ascii="Times New Roman" w:eastAsia="Times New Roman" w:hAnsi="Times New Roman" w:cs="Times New Roman"/>
                <w:sz w:val="22"/>
                <w:szCs w:val="22"/>
              </w:rPr>
            </w:pPr>
            <w:r>
              <w:rPr>
                <w:rFonts w:ascii="Times New Roman" w:eastAsia="Times New Roman" w:hAnsi="Times New Roman" w:cs="Times New Roman"/>
                <w:b/>
                <w:sz w:val="22"/>
                <w:szCs w:val="22"/>
              </w:rPr>
              <w:t xml:space="preserve">context </w:t>
            </w:r>
            <w:r>
              <w:rPr>
                <w:rFonts w:ascii="Times New Roman" w:eastAsia="Times New Roman" w:hAnsi="Times New Roman" w:cs="Times New Roman"/>
                <w:sz w:val="22"/>
                <w:szCs w:val="22"/>
              </w:rPr>
              <w:t xml:space="preserve">Product::DeleteProduct(String Product_ID) </w:t>
            </w:r>
            <w:r>
              <w:rPr>
                <w:rFonts w:ascii="Times New Roman" w:eastAsia="Times New Roman" w:hAnsi="Times New Roman" w:cs="Times New Roman"/>
                <w:b/>
                <w:sz w:val="22"/>
                <w:szCs w:val="22"/>
              </w:rPr>
              <w:t>post</w:t>
            </w:r>
            <w:r>
              <w:rPr>
                <w:rFonts w:ascii="Times New Roman" w:eastAsia="Times New Roman" w:hAnsi="Times New Roman" w:cs="Times New Roman"/>
                <w:sz w:val="22"/>
                <w:szCs w:val="22"/>
              </w:rPr>
              <w:t>:</w:t>
            </w:r>
          </w:p>
          <w:p w:rsidR="00B60988" w:rsidRDefault="004A22C5">
            <w:pPr>
              <w:widowControl w:val="0"/>
              <w:rPr>
                <w:rFonts w:ascii="Times New Roman" w:eastAsia="Times New Roman" w:hAnsi="Times New Roman" w:cs="Times New Roman"/>
                <w:sz w:val="22"/>
                <w:szCs w:val="22"/>
              </w:rPr>
            </w:pPr>
            <w:r>
              <w:rPr>
                <w:rFonts w:ascii="Times New Roman" w:eastAsia="Times New Roman" w:hAnsi="Times New Roman" w:cs="Times New Roman"/>
                <w:sz w:val="22"/>
                <w:szCs w:val="22"/>
              </w:rPr>
              <w:t>ProductAvailable() = False</w:t>
            </w:r>
          </w:p>
          <w:p w:rsidR="00B60988" w:rsidRDefault="00B60988">
            <w:pPr>
              <w:widowControl w:val="0"/>
              <w:rPr>
                <w:rFonts w:ascii="Times New Roman" w:eastAsia="Times New Roman" w:hAnsi="Times New Roman" w:cs="Times New Roman"/>
                <w:sz w:val="22"/>
                <w:szCs w:val="22"/>
              </w:rPr>
            </w:pPr>
          </w:p>
        </w:tc>
      </w:tr>
    </w:tbl>
    <w:p w:rsidR="00B60988" w:rsidRDefault="00B60988">
      <w:pPr>
        <w:spacing w:line="254" w:lineRule="auto"/>
        <w:ind w:firstLine="720"/>
        <w:rPr>
          <w:rFonts w:ascii="Times New Roman" w:eastAsia="Times New Roman" w:hAnsi="Times New Roman" w:cs="Times New Roman"/>
          <w:b/>
          <w:sz w:val="28"/>
          <w:szCs w:val="28"/>
        </w:rPr>
      </w:pPr>
    </w:p>
    <w:p w:rsidR="00B60988" w:rsidRDefault="004A22C5">
      <w:pPr>
        <w:spacing w:line="254" w:lineRule="auto"/>
        <w:ind w:firstLine="720"/>
        <w:rPr>
          <w:rFonts w:ascii="Times New Roman" w:eastAsia="Times New Roman" w:hAnsi="Times New Roman" w:cs="Times New Roman"/>
          <w:b/>
          <w:sz w:val="28"/>
          <w:szCs w:val="28"/>
        </w:rPr>
      </w:pPr>
      <w:r>
        <w:rPr>
          <w:rFonts w:ascii="Times New Roman" w:eastAsia="Times New Roman" w:hAnsi="Times New Roman" w:cs="Times New Roman"/>
          <w:b/>
          <w:sz w:val="28"/>
          <w:szCs w:val="28"/>
        </w:rPr>
        <w:t>Shopping Cart:</w:t>
      </w:r>
    </w:p>
    <w:p w:rsidR="00B60988" w:rsidRDefault="00B60988">
      <w:pPr>
        <w:spacing w:line="254" w:lineRule="auto"/>
        <w:ind w:left="720"/>
        <w:rPr>
          <w:rFonts w:ascii="Times New Roman" w:eastAsia="Times New Roman" w:hAnsi="Times New Roman" w:cs="Times New Roman"/>
          <w:b/>
          <w:sz w:val="22"/>
          <w:szCs w:val="22"/>
        </w:rPr>
      </w:pPr>
    </w:p>
    <w:tbl>
      <w:tblPr>
        <w:tblStyle w:val="aff3"/>
        <w:tblW w:w="877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775"/>
      </w:tblGrid>
      <w:tr w:rsidR="00B60988">
        <w:tc>
          <w:tcPr>
            <w:tcW w:w="8775" w:type="dxa"/>
            <w:shd w:val="clear" w:color="auto" w:fill="auto"/>
            <w:tcMar>
              <w:top w:w="100" w:type="dxa"/>
              <w:left w:w="100" w:type="dxa"/>
              <w:bottom w:w="100" w:type="dxa"/>
              <w:right w:w="100" w:type="dxa"/>
            </w:tcMar>
          </w:tcPr>
          <w:p w:rsidR="00B60988" w:rsidRDefault="004A22C5">
            <w:pPr>
              <w:widowControl w:val="0"/>
              <w:rPr>
                <w:rFonts w:ascii="Times New Roman" w:eastAsia="Times New Roman" w:hAnsi="Times New Roman" w:cs="Times New Roman"/>
                <w:sz w:val="22"/>
                <w:szCs w:val="22"/>
              </w:rPr>
            </w:pPr>
            <w:r>
              <w:rPr>
                <w:rFonts w:ascii="Times New Roman" w:eastAsia="Times New Roman" w:hAnsi="Times New Roman" w:cs="Times New Roman"/>
                <w:b/>
                <w:sz w:val="22"/>
                <w:szCs w:val="22"/>
              </w:rPr>
              <w:t xml:space="preserve">context </w:t>
            </w:r>
            <w:r>
              <w:rPr>
                <w:rFonts w:ascii="Times New Roman" w:eastAsia="Times New Roman" w:hAnsi="Times New Roman" w:cs="Times New Roman"/>
                <w:sz w:val="22"/>
                <w:szCs w:val="22"/>
              </w:rPr>
              <w:t xml:space="preserve">Shopping Cart </w:t>
            </w:r>
            <w:r>
              <w:rPr>
                <w:rFonts w:ascii="Times New Roman" w:eastAsia="Times New Roman" w:hAnsi="Times New Roman" w:cs="Times New Roman"/>
                <w:b/>
                <w:sz w:val="22"/>
                <w:szCs w:val="22"/>
              </w:rPr>
              <w:t>inv</w:t>
            </w:r>
            <w:r>
              <w:rPr>
                <w:rFonts w:ascii="Times New Roman" w:eastAsia="Times New Roman" w:hAnsi="Times New Roman" w:cs="Times New Roman"/>
                <w:sz w:val="22"/>
                <w:szCs w:val="22"/>
              </w:rPr>
              <w:t>:</w:t>
            </w:r>
          </w:p>
          <w:p w:rsidR="00B60988" w:rsidRDefault="004A22C5">
            <w:pPr>
              <w:widowControl w:val="0"/>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ShoppingCart_ID !=NULL </w:t>
            </w:r>
          </w:p>
          <w:p w:rsidR="00B60988" w:rsidRDefault="00B60988">
            <w:pPr>
              <w:widowControl w:val="0"/>
              <w:rPr>
                <w:rFonts w:ascii="Times New Roman" w:eastAsia="Times New Roman" w:hAnsi="Times New Roman" w:cs="Times New Roman"/>
                <w:sz w:val="22"/>
                <w:szCs w:val="22"/>
              </w:rPr>
            </w:pPr>
          </w:p>
          <w:p w:rsidR="00B60988" w:rsidRDefault="004A22C5">
            <w:pPr>
              <w:widowControl w:val="0"/>
              <w:rPr>
                <w:rFonts w:ascii="Times New Roman" w:eastAsia="Times New Roman" w:hAnsi="Times New Roman" w:cs="Times New Roman"/>
                <w:sz w:val="22"/>
                <w:szCs w:val="22"/>
              </w:rPr>
            </w:pPr>
            <w:r>
              <w:rPr>
                <w:rFonts w:ascii="Times New Roman" w:eastAsia="Times New Roman" w:hAnsi="Times New Roman" w:cs="Times New Roman"/>
                <w:b/>
                <w:sz w:val="22"/>
                <w:szCs w:val="22"/>
              </w:rPr>
              <w:t xml:space="preserve">context </w:t>
            </w:r>
            <w:r>
              <w:rPr>
                <w:rFonts w:ascii="Times New Roman" w:eastAsia="Times New Roman" w:hAnsi="Times New Roman" w:cs="Times New Roman"/>
                <w:sz w:val="22"/>
                <w:szCs w:val="22"/>
              </w:rPr>
              <w:t xml:space="preserve">ShoppingCart::ClearCart(String ShoppingCart_ID) </w:t>
            </w:r>
            <w:r>
              <w:rPr>
                <w:rFonts w:ascii="Times New Roman" w:eastAsia="Times New Roman" w:hAnsi="Times New Roman" w:cs="Times New Roman"/>
                <w:b/>
                <w:sz w:val="22"/>
                <w:szCs w:val="22"/>
              </w:rPr>
              <w:t>pre</w:t>
            </w:r>
            <w:r>
              <w:rPr>
                <w:rFonts w:ascii="Times New Roman" w:eastAsia="Times New Roman" w:hAnsi="Times New Roman" w:cs="Times New Roman"/>
                <w:sz w:val="22"/>
                <w:szCs w:val="22"/>
              </w:rPr>
              <w:t>:</w:t>
            </w:r>
          </w:p>
          <w:p w:rsidR="00B60988" w:rsidRDefault="004A22C5">
            <w:pPr>
              <w:widowControl w:val="0"/>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NoOfItemsInCart &gt; 0 </w:t>
            </w:r>
          </w:p>
          <w:p w:rsidR="00B60988" w:rsidRDefault="00B60988">
            <w:pPr>
              <w:widowControl w:val="0"/>
              <w:rPr>
                <w:rFonts w:ascii="Times New Roman" w:eastAsia="Times New Roman" w:hAnsi="Times New Roman" w:cs="Times New Roman"/>
                <w:sz w:val="22"/>
                <w:szCs w:val="22"/>
              </w:rPr>
            </w:pPr>
          </w:p>
          <w:p w:rsidR="00B60988" w:rsidRDefault="004A22C5">
            <w:pPr>
              <w:widowControl w:val="0"/>
              <w:rPr>
                <w:rFonts w:ascii="Times New Roman" w:eastAsia="Times New Roman" w:hAnsi="Times New Roman" w:cs="Times New Roman"/>
                <w:b/>
                <w:sz w:val="22"/>
                <w:szCs w:val="22"/>
              </w:rPr>
            </w:pPr>
            <w:r>
              <w:rPr>
                <w:rFonts w:ascii="Times New Roman" w:eastAsia="Times New Roman" w:hAnsi="Times New Roman" w:cs="Times New Roman"/>
                <w:b/>
                <w:sz w:val="22"/>
                <w:szCs w:val="22"/>
              </w:rPr>
              <w:t xml:space="preserve">context </w:t>
            </w:r>
            <w:r>
              <w:rPr>
                <w:rFonts w:ascii="Times New Roman" w:eastAsia="Times New Roman" w:hAnsi="Times New Roman" w:cs="Times New Roman"/>
                <w:sz w:val="22"/>
                <w:szCs w:val="22"/>
              </w:rPr>
              <w:t xml:space="preserve">ShoppingCart::ClearCart(String ShoppingCart_ID) </w:t>
            </w:r>
            <w:r>
              <w:rPr>
                <w:rFonts w:ascii="Times New Roman" w:eastAsia="Times New Roman" w:hAnsi="Times New Roman" w:cs="Times New Roman"/>
                <w:b/>
                <w:sz w:val="22"/>
                <w:szCs w:val="22"/>
              </w:rPr>
              <w:t>pre</w:t>
            </w:r>
            <w:r>
              <w:rPr>
                <w:rFonts w:ascii="Times New Roman" w:eastAsia="Times New Roman" w:hAnsi="Times New Roman" w:cs="Times New Roman"/>
                <w:sz w:val="22"/>
                <w:szCs w:val="22"/>
              </w:rPr>
              <w:t>:</w:t>
            </w:r>
          </w:p>
          <w:p w:rsidR="00B60988" w:rsidRDefault="004A22C5">
            <w:pPr>
              <w:widowControl w:val="0"/>
              <w:rPr>
                <w:rFonts w:ascii="Times New Roman" w:eastAsia="Times New Roman" w:hAnsi="Times New Roman" w:cs="Times New Roman"/>
                <w:sz w:val="22"/>
                <w:szCs w:val="22"/>
              </w:rPr>
            </w:pPr>
            <w:r>
              <w:rPr>
                <w:rFonts w:ascii="Times New Roman" w:eastAsia="Times New Roman" w:hAnsi="Times New Roman" w:cs="Times New Roman"/>
                <w:sz w:val="22"/>
                <w:szCs w:val="22"/>
              </w:rPr>
              <w:t>NoOfItemsInCart = 0</w:t>
            </w:r>
          </w:p>
          <w:p w:rsidR="00B60988" w:rsidRDefault="00B60988">
            <w:pPr>
              <w:widowControl w:val="0"/>
              <w:rPr>
                <w:rFonts w:ascii="Times New Roman" w:eastAsia="Times New Roman" w:hAnsi="Times New Roman" w:cs="Times New Roman"/>
                <w:sz w:val="22"/>
                <w:szCs w:val="22"/>
              </w:rPr>
            </w:pPr>
          </w:p>
          <w:p w:rsidR="00B60988" w:rsidRDefault="004A22C5">
            <w:pPr>
              <w:widowControl w:val="0"/>
              <w:rPr>
                <w:rFonts w:ascii="Times New Roman" w:eastAsia="Times New Roman" w:hAnsi="Times New Roman" w:cs="Times New Roman"/>
                <w:sz w:val="22"/>
                <w:szCs w:val="22"/>
              </w:rPr>
            </w:pPr>
            <w:r>
              <w:rPr>
                <w:rFonts w:ascii="Times New Roman" w:eastAsia="Times New Roman" w:hAnsi="Times New Roman" w:cs="Times New Roman"/>
                <w:b/>
                <w:sz w:val="22"/>
                <w:szCs w:val="22"/>
              </w:rPr>
              <w:t xml:space="preserve">context </w:t>
            </w:r>
            <w:r>
              <w:rPr>
                <w:rFonts w:ascii="Times New Roman" w:eastAsia="Times New Roman" w:hAnsi="Times New Roman" w:cs="Times New Roman"/>
                <w:sz w:val="22"/>
                <w:szCs w:val="22"/>
              </w:rPr>
              <w:t xml:space="preserve">ShoppingCart::DeleteProduct(StringShoppingCart_ID) </w:t>
            </w:r>
            <w:r>
              <w:rPr>
                <w:rFonts w:ascii="Times New Roman" w:eastAsia="Times New Roman" w:hAnsi="Times New Roman" w:cs="Times New Roman"/>
                <w:b/>
                <w:sz w:val="22"/>
                <w:szCs w:val="22"/>
              </w:rPr>
              <w:t>pre</w:t>
            </w:r>
            <w:r>
              <w:rPr>
                <w:rFonts w:ascii="Times New Roman" w:eastAsia="Times New Roman" w:hAnsi="Times New Roman" w:cs="Times New Roman"/>
                <w:sz w:val="22"/>
                <w:szCs w:val="22"/>
              </w:rPr>
              <w:t>:</w:t>
            </w:r>
          </w:p>
          <w:p w:rsidR="00B60988" w:rsidRDefault="004A22C5">
            <w:pPr>
              <w:widowControl w:val="0"/>
              <w:rPr>
                <w:rFonts w:ascii="Times New Roman" w:eastAsia="Times New Roman" w:hAnsi="Times New Roman" w:cs="Times New Roman"/>
                <w:sz w:val="22"/>
                <w:szCs w:val="22"/>
              </w:rPr>
            </w:pPr>
            <w:r>
              <w:rPr>
                <w:rFonts w:ascii="Times New Roman" w:eastAsia="Times New Roman" w:hAnsi="Times New Roman" w:cs="Times New Roman"/>
                <w:sz w:val="22"/>
                <w:szCs w:val="22"/>
              </w:rPr>
              <w:t>Product_ID !=NULL AND Quantity &gt;= 1</w:t>
            </w:r>
          </w:p>
          <w:p w:rsidR="00B60988" w:rsidRDefault="00B60988">
            <w:pPr>
              <w:widowControl w:val="0"/>
              <w:rPr>
                <w:rFonts w:ascii="Times New Roman" w:eastAsia="Times New Roman" w:hAnsi="Times New Roman" w:cs="Times New Roman"/>
                <w:sz w:val="22"/>
                <w:szCs w:val="22"/>
              </w:rPr>
            </w:pPr>
          </w:p>
          <w:p w:rsidR="00B60988" w:rsidRDefault="004A22C5">
            <w:pPr>
              <w:widowControl w:val="0"/>
              <w:rPr>
                <w:rFonts w:ascii="Times New Roman" w:eastAsia="Times New Roman" w:hAnsi="Times New Roman" w:cs="Times New Roman"/>
                <w:b/>
                <w:sz w:val="22"/>
                <w:szCs w:val="22"/>
              </w:rPr>
            </w:pPr>
            <w:r>
              <w:rPr>
                <w:rFonts w:ascii="Times New Roman" w:eastAsia="Times New Roman" w:hAnsi="Times New Roman" w:cs="Times New Roman"/>
                <w:b/>
                <w:sz w:val="22"/>
                <w:szCs w:val="22"/>
              </w:rPr>
              <w:t xml:space="preserve">context </w:t>
            </w:r>
            <w:r>
              <w:rPr>
                <w:rFonts w:ascii="Times New Roman" w:eastAsia="Times New Roman" w:hAnsi="Times New Roman" w:cs="Times New Roman"/>
                <w:sz w:val="22"/>
                <w:szCs w:val="22"/>
              </w:rPr>
              <w:t xml:space="preserve">ShoppingCart::DeleteProduct(String ShoppingCart_ID) </w:t>
            </w:r>
            <w:r>
              <w:rPr>
                <w:rFonts w:ascii="Times New Roman" w:eastAsia="Times New Roman" w:hAnsi="Times New Roman" w:cs="Times New Roman"/>
                <w:b/>
                <w:sz w:val="22"/>
                <w:szCs w:val="22"/>
              </w:rPr>
              <w:t>pre</w:t>
            </w:r>
            <w:r>
              <w:rPr>
                <w:rFonts w:ascii="Times New Roman" w:eastAsia="Times New Roman" w:hAnsi="Times New Roman" w:cs="Times New Roman"/>
                <w:sz w:val="22"/>
                <w:szCs w:val="22"/>
              </w:rPr>
              <w:t>:</w:t>
            </w:r>
          </w:p>
          <w:p w:rsidR="00B60988" w:rsidRDefault="004A22C5">
            <w:pPr>
              <w:widowControl w:val="0"/>
              <w:rPr>
                <w:rFonts w:ascii="Times New Roman" w:eastAsia="Times New Roman" w:hAnsi="Times New Roman" w:cs="Times New Roman"/>
                <w:sz w:val="22"/>
                <w:szCs w:val="22"/>
              </w:rPr>
            </w:pPr>
            <w:r>
              <w:rPr>
                <w:rFonts w:ascii="Times New Roman" w:eastAsia="Times New Roman" w:hAnsi="Times New Roman" w:cs="Times New Roman"/>
                <w:sz w:val="22"/>
                <w:szCs w:val="22"/>
              </w:rPr>
              <w:lastRenderedPageBreak/>
              <w:t>Quantity = 0</w:t>
            </w:r>
          </w:p>
          <w:p w:rsidR="00B60988" w:rsidRDefault="00B60988">
            <w:pPr>
              <w:widowControl w:val="0"/>
              <w:rPr>
                <w:rFonts w:ascii="Times New Roman" w:eastAsia="Times New Roman" w:hAnsi="Times New Roman" w:cs="Times New Roman"/>
                <w:b/>
                <w:sz w:val="22"/>
                <w:szCs w:val="22"/>
              </w:rPr>
            </w:pPr>
          </w:p>
        </w:tc>
      </w:tr>
    </w:tbl>
    <w:p w:rsidR="00B60988" w:rsidRDefault="00B60988">
      <w:pPr>
        <w:spacing w:line="254" w:lineRule="auto"/>
        <w:ind w:left="720"/>
        <w:rPr>
          <w:rFonts w:ascii="Times New Roman" w:eastAsia="Times New Roman" w:hAnsi="Times New Roman" w:cs="Times New Roman"/>
          <w:b/>
          <w:sz w:val="22"/>
          <w:szCs w:val="22"/>
        </w:rPr>
      </w:pPr>
    </w:p>
    <w:p w:rsidR="00B60988" w:rsidRDefault="00B60988">
      <w:pPr>
        <w:pBdr>
          <w:top w:val="nil"/>
          <w:left w:val="nil"/>
          <w:bottom w:val="nil"/>
          <w:right w:val="nil"/>
          <w:between w:val="nil"/>
        </w:pBdr>
        <w:spacing w:line="254" w:lineRule="auto"/>
        <w:rPr>
          <w:rFonts w:ascii="Times New Roman" w:eastAsia="Times New Roman" w:hAnsi="Times New Roman" w:cs="Times New Roman"/>
          <w:b/>
          <w:color w:val="000000"/>
          <w:sz w:val="22"/>
          <w:szCs w:val="22"/>
        </w:rPr>
      </w:pPr>
    </w:p>
    <w:p w:rsidR="00B60988" w:rsidRDefault="004A22C5">
      <w:pPr>
        <w:spacing w:line="254" w:lineRule="auto"/>
        <w:ind w:firstLine="720"/>
        <w:rPr>
          <w:rFonts w:ascii="Times New Roman" w:eastAsia="Times New Roman" w:hAnsi="Times New Roman" w:cs="Times New Roman"/>
          <w:b/>
          <w:sz w:val="28"/>
          <w:szCs w:val="28"/>
        </w:rPr>
      </w:pPr>
      <w:r>
        <w:rPr>
          <w:rFonts w:ascii="Times New Roman" w:eastAsia="Times New Roman" w:hAnsi="Times New Roman" w:cs="Times New Roman"/>
          <w:b/>
          <w:sz w:val="28"/>
          <w:szCs w:val="28"/>
        </w:rPr>
        <w:t>Review:</w:t>
      </w:r>
    </w:p>
    <w:p w:rsidR="00B60988" w:rsidRDefault="00B60988">
      <w:pPr>
        <w:spacing w:line="254" w:lineRule="auto"/>
        <w:rPr>
          <w:rFonts w:ascii="Times New Roman" w:eastAsia="Times New Roman" w:hAnsi="Times New Roman" w:cs="Times New Roman"/>
          <w:b/>
          <w:sz w:val="22"/>
          <w:szCs w:val="22"/>
        </w:rPr>
      </w:pPr>
    </w:p>
    <w:tbl>
      <w:tblPr>
        <w:tblStyle w:val="aff4"/>
        <w:tblW w:w="877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775"/>
      </w:tblGrid>
      <w:tr w:rsidR="00B60988">
        <w:tc>
          <w:tcPr>
            <w:tcW w:w="8775" w:type="dxa"/>
            <w:shd w:val="clear" w:color="auto" w:fill="auto"/>
            <w:tcMar>
              <w:top w:w="100" w:type="dxa"/>
              <w:left w:w="100" w:type="dxa"/>
              <w:bottom w:w="100" w:type="dxa"/>
              <w:right w:w="100" w:type="dxa"/>
            </w:tcMar>
          </w:tcPr>
          <w:p w:rsidR="00B60988" w:rsidRDefault="004A22C5">
            <w:pPr>
              <w:widowControl w:val="0"/>
              <w:rPr>
                <w:rFonts w:ascii="Times New Roman" w:eastAsia="Times New Roman" w:hAnsi="Times New Roman" w:cs="Times New Roman"/>
                <w:sz w:val="22"/>
                <w:szCs w:val="22"/>
              </w:rPr>
            </w:pPr>
            <w:r>
              <w:rPr>
                <w:rFonts w:ascii="Times New Roman" w:eastAsia="Times New Roman" w:hAnsi="Times New Roman" w:cs="Times New Roman"/>
                <w:b/>
                <w:sz w:val="22"/>
                <w:szCs w:val="22"/>
              </w:rPr>
              <w:t xml:space="preserve">context </w:t>
            </w:r>
            <w:r>
              <w:rPr>
                <w:rFonts w:ascii="Times New Roman" w:eastAsia="Times New Roman" w:hAnsi="Times New Roman" w:cs="Times New Roman"/>
                <w:sz w:val="22"/>
                <w:szCs w:val="22"/>
              </w:rPr>
              <w:t xml:space="preserve">Review </w:t>
            </w:r>
            <w:r>
              <w:rPr>
                <w:rFonts w:ascii="Times New Roman" w:eastAsia="Times New Roman" w:hAnsi="Times New Roman" w:cs="Times New Roman"/>
                <w:b/>
                <w:sz w:val="22"/>
                <w:szCs w:val="22"/>
              </w:rPr>
              <w:t>inv</w:t>
            </w:r>
            <w:r>
              <w:rPr>
                <w:rFonts w:ascii="Times New Roman" w:eastAsia="Times New Roman" w:hAnsi="Times New Roman" w:cs="Times New Roman"/>
                <w:sz w:val="22"/>
                <w:szCs w:val="22"/>
              </w:rPr>
              <w:t>:</w:t>
            </w:r>
          </w:p>
          <w:p w:rsidR="00B60988" w:rsidRDefault="004A22C5">
            <w:pPr>
              <w:widowControl w:val="0"/>
              <w:rPr>
                <w:rFonts w:ascii="Times New Roman" w:eastAsia="Times New Roman" w:hAnsi="Times New Roman" w:cs="Times New Roman"/>
                <w:sz w:val="22"/>
                <w:szCs w:val="22"/>
              </w:rPr>
            </w:pPr>
            <w:r>
              <w:rPr>
                <w:rFonts w:ascii="Times New Roman" w:eastAsia="Times New Roman" w:hAnsi="Times New Roman" w:cs="Times New Roman"/>
                <w:sz w:val="22"/>
                <w:szCs w:val="22"/>
              </w:rPr>
              <w:t>Review_ID !=NULL AND Prod_ID !=NULL AND Customer_ID !=Null</w:t>
            </w:r>
          </w:p>
          <w:p w:rsidR="00B60988" w:rsidRDefault="00B60988">
            <w:pPr>
              <w:widowControl w:val="0"/>
              <w:rPr>
                <w:rFonts w:ascii="Times New Roman" w:eastAsia="Times New Roman" w:hAnsi="Times New Roman" w:cs="Times New Roman"/>
                <w:sz w:val="22"/>
                <w:szCs w:val="22"/>
              </w:rPr>
            </w:pPr>
          </w:p>
          <w:p w:rsidR="00B60988" w:rsidRDefault="004A22C5">
            <w:pPr>
              <w:widowControl w:val="0"/>
              <w:rPr>
                <w:rFonts w:ascii="Times New Roman" w:eastAsia="Times New Roman" w:hAnsi="Times New Roman" w:cs="Times New Roman"/>
                <w:sz w:val="22"/>
                <w:szCs w:val="22"/>
              </w:rPr>
            </w:pPr>
            <w:r>
              <w:rPr>
                <w:rFonts w:ascii="Times New Roman" w:eastAsia="Times New Roman" w:hAnsi="Times New Roman" w:cs="Times New Roman"/>
                <w:b/>
                <w:sz w:val="22"/>
                <w:szCs w:val="22"/>
              </w:rPr>
              <w:t xml:space="preserve">context </w:t>
            </w:r>
            <w:r>
              <w:rPr>
                <w:rFonts w:ascii="Times New Roman" w:eastAsia="Times New Roman" w:hAnsi="Times New Roman" w:cs="Times New Roman"/>
                <w:sz w:val="22"/>
                <w:szCs w:val="22"/>
              </w:rPr>
              <w:t xml:space="preserve">Review::addReview(String Review_ID) </w:t>
            </w:r>
            <w:r>
              <w:rPr>
                <w:rFonts w:ascii="Times New Roman" w:eastAsia="Times New Roman" w:hAnsi="Times New Roman" w:cs="Times New Roman"/>
                <w:b/>
                <w:sz w:val="22"/>
                <w:szCs w:val="22"/>
              </w:rPr>
              <w:t>Pre</w:t>
            </w:r>
            <w:r>
              <w:rPr>
                <w:rFonts w:ascii="Times New Roman" w:eastAsia="Times New Roman" w:hAnsi="Times New Roman" w:cs="Times New Roman"/>
                <w:sz w:val="22"/>
                <w:szCs w:val="22"/>
              </w:rPr>
              <w:t>:</w:t>
            </w:r>
          </w:p>
          <w:p w:rsidR="00B60988" w:rsidRDefault="004A22C5">
            <w:pPr>
              <w:widowControl w:val="0"/>
              <w:rPr>
                <w:rFonts w:ascii="Times New Roman" w:eastAsia="Times New Roman" w:hAnsi="Times New Roman" w:cs="Times New Roman"/>
                <w:sz w:val="22"/>
                <w:szCs w:val="22"/>
              </w:rPr>
            </w:pPr>
            <w:r>
              <w:rPr>
                <w:rFonts w:ascii="Times New Roman" w:eastAsia="Times New Roman" w:hAnsi="Times New Roman" w:cs="Times New Roman"/>
                <w:sz w:val="22"/>
                <w:szCs w:val="22"/>
              </w:rPr>
              <w:t>ReviewCount = ReviewCount AND ProductReviewed = False</w:t>
            </w:r>
          </w:p>
          <w:p w:rsidR="00B60988" w:rsidRDefault="00B60988">
            <w:pPr>
              <w:widowControl w:val="0"/>
              <w:rPr>
                <w:rFonts w:ascii="Times New Roman" w:eastAsia="Times New Roman" w:hAnsi="Times New Roman" w:cs="Times New Roman"/>
                <w:sz w:val="22"/>
                <w:szCs w:val="22"/>
              </w:rPr>
            </w:pPr>
          </w:p>
          <w:p w:rsidR="00B60988" w:rsidRDefault="004A22C5">
            <w:pPr>
              <w:widowControl w:val="0"/>
              <w:rPr>
                <w:rFonts w:ascii="Times New Roman" w:eastAsia="Times New Roman" w:hAnsi="Times New Roman" w:cs="Times New Roman"/>
                <w:sz w:val="22"/>
                <w:szCs w:val="22"/>
              </w:rPr>
            </w:pPr>
            <w:r>
              <w:rPr>
                <w:rFonts w:ascii="Times New Roman" w:eastAsia="Times New Roman" w:hAnsi="Times New Roman" w:cs="Times New Roman"/>
                <w:b/>
                <w:sz w:val="22"/>
                <w:szCs w:val="22"/>
              </w:rPr>
              <w:t xml:space="preserve">context </w:t>
            </w:r>
            <w:r>
              <w:rPr>
                <w:rFonts w:ascii="Times New Roman" w:eastAsia="Times New Roman" w:hAnsi="Times New Roman" w:cs="Times New Roman"/>
                <w:sz w:val="22"/>
                <w:szCs w:val="22"/>
              </w:rPr>
              <w:t xml:space="preserve">Review::addReview(String Review_ID) </w:t>
            </w:r>
            <w:r>
              <w:rPr>
                <w:rFonts w:ascii="Times New Roman" w:eastAsia="Times New Roman" w:hAnsi="Times New Roman" w:cs="Times New Roman"/>
                <w:b/>
                <w:sz w:val="22"/>
                <w:szCs w:val="22"/>
              </w:rPr>
              <w:t>Post</w:t>
            </w:r>
            <w:r>
              <w:rPr>
                <w:rFonts w:ascii="Times New Roman" w:eastAsia="Times New Roman" w:hAnsi="Times New Roman" w:cs="Times New Roman"/>
                <w:sz w:val="22"/>
                <w:szCs w:val="22"/>
              </w:rPr>
              <w:t>:</w:t>
            </w:r>
          </w:p>
          <w:p w:rsidR="00B60988" w:rsidRDefault="004A22C5">
            <w:pPr>
              <w:widowControl w:val="0"/>
              <w:rPr>
                <w:rFonts w:ascii="Times New Roman" w:eastAsia="Times New Roman" w:hAnsi="Times New Roman" w:cs="Times New Roman"/>
                <w:sz w:val="22"/>
                <w:szCs w:val="22"/>
              </w:rPr>
            </w:pPr>
            <w:r>
              <w:rPr>
                <w:rFonts w:ascii="Times New Roman" w:eastAsia="Times New Roman" w:hAnsi="Times New Roman" w:cs="Times New Roman"/>
                <w:sz w:val="22"/>
                <w:szCs w:val="22"/>
              </w:rPr>
              <w:t>ReviewCount = ReviewCount +1 AND ProductReviewed = True</w:t>
            </w:r>
          </w:p>
          <w:p w:rsidR="00B60988" w:rsidRDefault="00B60988">
            <w:pPr>
              <w:widowControl w:val="0"/>
              <w:rPr>
                <w:rFonts w:ascii="Times New Roman" w:eastAsia="Times New Roman" w:hAnsi="Times New Roman" w:cs="Times New Roman"/>
                <w:sz w:val="22"/>
                <w:szCs w:val="22"/>
              </w:rPr>
            </w:pPr>
          </w:p>
          <w:p w:rsidR="00B60988" w:rsidRDefault="004A22C5">
            <w:pPr>
              <w:widowControl w:val="0"/>
              <w:rPr>
                <w:rFonts w:ascii="Times New Roman" w:eastAsia="Times New Roman" w:hAnsi="Times New Roman" w:cs="Times New Roman"/>
                <w:sz w:val="22"/>
                <w:szCs w:val="22"/>
              </w:rPr>
            </w:pPr>
            <w:r>
              <w:rPr>
                <w:rFonts w:ascii="Times New Roman" w:eastAsia="Times New Roman" w:hAnsi="Times New Roman" w:cs="Times New Roman"/>
                <w:b/>
                <w:sz w:val="22"/>
                <w:szCs w:val="22"/>
              </w:rPr>
              <w:t xml:space="preserve">context </w:t>
            </w:r>
            <w:r>
              <w:rPr>
                <w:rFonts w:ascii="Times New Roman" w:eastAsia="Times New Roman" w:hAnsi="Times New Roman" w:cs="Times New Roman"/>
                <w:sz w:val="22"/>
                <w:szCs w:val="22"/>
              </w:rPr>
              <w:t xml:space="preserve">Review::deleteReview(String Review_ID) </w:t>
            </w:r>
            <w:r>
              <w:rPr>
                <w:rFonts w:ascii="Times New Roman" w:eastAsia="Times New Roman" w:hAnsi="Times New Roman" w:cs="Times New Roman"/>
                <w:b/>
                <w:sz w:val="22"/>
                <w:szCs w:val="22"/>
              </w:rPr>
              <w:t>Pre</w:t>
            </w:r>
            <w:r>
              <w:rPr>
                <w:rFonts w:ascii="Times New Roman" w:eastAsia="Times New Roman" w:hAnsi="Times New Roman" w:cs="Times New Roman"/>
                <w:sz w:val="22"/>
                <w:szCs w:val="22"/>
              </w:rPr>
              <w:t>:</w:t>
            </w:r>
          </w:p>
          <w:p w:rsidR="00B60988" w:rsidRDefault="004A22C5">
            <w:pPr>
              <w:widowControl w:val="0"/>
              <w:rPr>
                <w:rFonts w:ascii="Times New Roman" w:eastAsia="Times New Roman" w:hAnsi="Times New Roman" w:cs="Times New Roman"/>
                <w:sz w:val="22"/>
                <w:szCs w:val="22"/>
              </w:rPr>
            </w:pPr>
            <w:r>
              <w:rPr>
                <w:rFonts w:ascii="Times New Roman" w:eastAsia="Times New Roman" w:hAnsi="Times New Roman" w:cs="Times New Roman"/>
                <w:sz w:val="22"/>
                <w:szCs w:val="22"/>
              </w:rPr>
              <w:t>ReviewCount = ReviewCount AND ProductReviewed = True</w:t>
            </w:r>
          </w:p>
          <w:p w:rsidR="00B60988" w:rsidRDefault="00B60988">
            <w:pPr>
              <w:widowControl w:val="0"/>
              <w:rPr>
                <w:rFonts w:ascii="Times New Roman" w:eastAsia="Times New Roman" w:hAnsi="Times New Roman" w:cs="Times New Roman"/>
                <w:sz w:val="22"/>
                <w:szCs w:val="22"/>
              </w:rPr>
            </w:pPr>
          </w:p>
          <w:p w:rsidR="00B60988" w:rsidRDefault="004A22C5">
            <w:pPr>
              <w:widowControl w:val="0"/>
              <w:rPr>
                <w:rFonts w:ascii="Times New Roman" w:eastAsia="Times New Roman" w:hAnsi="Times New Roman" w:cs="Times New Roman"/>
                <w:sz w:val="22"/>
                <w:szCs w:val="22"/>
              </w:rPr>
            </w:pPr>
            <w:r>
              <w:rPr>
                <w:rFonts w:ascii="Times New Roman" w:eastAsia="Times New Roman" w:hAnsi="Times New Roman" w:cs="Times New Roman"/>
                <w:b/>
                <w:sz w:val="22"/>
                <w:szCs w:val="22"/>
              </w:rPr>
              <w:t xml:space="preserve">context </w:t>
            </w:r>
            <w:r>
              <w:rPr>
                <w:rFonts w:ascii="Times New Roman" w:eastAsia="Times New Roman" w:hAnsi="Times New Roman" w:cs="Times New Roman"/>
                <w:sz w:val="22"/>
                <w:szCs w:val="22"/>
              </w:rPr>
              <w:t xml:space="preserve">Review::addReview(String Review_ID) </w:t>
            </w:r>
            <w:r>
              <w:rPr>
                <w:rFonts w:ascii="Times New Roman" w:eastAsia="Times New Roman" w:hAnsi="Times New Roman" w:cs="Times New Roman"/>
                <w:b/>
                <w:sz w:val="22"/>
                <w:szCs w:val="22"/>
              </w:rPr>
              <w:t>Post</w:t>
            </w:r>
            <w:r>
              <w:rPr>
                <w:rFonts w:ascii="Times New Roman" w:eastAsia="Times New Roman" w:hAnsi="Times New Roman" w:cs="Times New Roman"/>
                <w:sz w:val="22"/>
                <w:szCs w:val="22"/>
              </w:rPr>
              <w:t>:</w:t>
            </w:r>
          </w:p>
          <w:p w:rsidR="00B60988" w:rsidRDefault="004A22C5">
            <w:pPr>
              <w:widowControl w:val="0"/>
              <w:rPr>
                <w:rFonts w:ascii="Times New Roman" w:eastAsia="Times New Roman" w:hAnsi="Times New Roman" w:cs="Times New Roman"/>
                <w:b/>
                <w:sz w:val="22"/>
                <w:szCs w:val="22"/>
              </w:rPr>
            </w:pPr>
            <w:r>
              <w:rPr>
                <w:rFonts w:ascii="Times New Roman" w:eastAsia="Times New Roman" w:hAnsi="Times New Roman" w:cs="Times New Roman"/>
                <w:sz w:val="22"/>
                <w:szCs w:val="22"/>
              </w:rPr>
              <w:t>ReviewCount = ReviewCount -1 AND ProductReviewed = False</w:t>
            </w:r>
          </w:p>
        </w:tc>
      </w:tr>
    </w:tbl>
    <w:p w:rsidR="00B60988" w:rsidRDefault="00B60988">
      <w:pPr>
        <w:spacing w:line="254" w:lineRule="auto"/>
        <w:rPr>
          <w:rFonts w:ascii="Times New Roman" w:eastAsia="Times New Roman" w:hAnsi="Times New Roman" w:cs="Times New Roman"/>
          <w:b/>
          <w:sz w:val="28"/>
          <w:szCs w:val="28"/>
        </w:rPr>
      </w:pPr>
    </w:p>
    <w:p w:rsidR="00B60988" w:rsidRDefault="004A22C5">
      <w:pPr>
        <w:spacing w:line="254" w:lineRule="auto"/>
        <w:ind w:firstLine="720"/>
        <w:rPr>
          <w:rFonts w:ascii="Times New Roman" w:eastAsia="Times New Roman" w:hAnsi="Times New Roman" w:cs="Times New Roman"/>
          <w:b/>
          <w:sz w:val="28"/>
          <w:szCs w:val="28"/>
        </w:rPr>
      </w:pPr>
      <w:r>
        <w:rPr>
          <w:rFonts w:ascii="Times New Roman" w:eastAsia="Times New Roman" w:hAnsi="Times New Roman" w:cs="Times New Roman"/>
          <w:b/>
          <w:sz w:val="28"/>
          <w:szCs w:val="28"/>
        </w:rPr>
        <w:t>Payment:</w:t>
      </w:r>
    </w:p>
    <w:p w:rsidR="00B60988" w:rsidRDefault="00B60988">
      <w:pPr>
        <w:spacing w:line="254" w:lineRule="auto"/>
        <w:rPr>
          <w:rFonts w:ascii="Times New Roman" w:eastAsia="Times New Roman" w:hAnsi="Times New Roman" w:cs="Times New Roman"/>
          <w:b/>
          <w:sz w:val="22"/>
          <w:szCs w:val="22"/>
        </w:rPr>
      </w:pPr>
    </w:p>
    <w:tbl>
      <w:tblPr>
        <w:tblStyle w:val="aff5"/>
        <w:tblW w:w="877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775"/>
      </w:tblGrid>
      <w:tr w:rsidR="00B60988">
        <w:trPr>
          <w:trHeight w:val="4909"/>
        </w:trPr>
        <w:tc>
          <w:tcPr>
            <w:tcW w:w="8775" w:type="dxa"/>
            <w:shd w:val="clear" w:color="auto" w:fill="auto"/>
            <w:tcMar>
              <w:top w:w="100" w:type="dxa"/>
              <w:left w:w="100" w:type="dxa"/>
              <w:bottom w:w="100" w:type="dxa"/>
              <w:right w:w="100" w:type="dxa"/>
            </w:tcMar>
          </w:tcPr>
          <w:p w:rsidR="00B60988" w:rsidRDefault="004A22C5">
            <w:pPr>
              <w:widowControl w:val="0"/>
              <w:spacing w:before="240" w:line="276" w:lineRule="auto"/>
              <w:rPr>
                <w:rFonts w:ascii="Times New Roman" w:eastAsia="Times New Roman" w:hAnsi="Times New Roman" w:cs="Times New Roman"/>
                <w:b/>
                <w:sz w:val="22"/>
                <w:szCs w:val="22"/>
              </w:rPr>
            </w:pPr>
            <w:r>
              <w:rPr>
                <w:rFonts w:ascii="Times New Roman" w:eastAsia="Times New Roman" w:hAnsi="Times New Roman" w:cs="Times New Roman"/>
                <w:b/>
              </w:rPr>
              <w:t xml:space="preserve">Context </w:t>
            </w:r>
            <w:r>
              <w:rPr>
                <w:rFonts w:ascii="Times New Roman" w:eastAsia="Times New Roman" w:hAnsi="Times New Roman" w:cs="Times New Roman"/>
              </w:rPr>
              <w:t xml:space="preserve">Payment </w:t>
            </w:r>
            <w:r>
              <w:rPr>
                <w:rFonts w:ascii="Times New Roman" w:eastAsia="Times New Roman" w:hAnsi="Times New Roman" w:cs="Times New Roman"/>
                <w:b/>
              </w:rPr>
              <w:t>inv:</w:t>
            </w:r>
          </w:p>
          <w:p w:rsidR="00B60988" w:rsidRDefault="004A22C5">
            <w:pPr>
              <w:widowControl w:val="0"/>
              <w:rPr>
                <w:rFonts w:ascii="Times New Roman" w:eastAsia="Times New Roman" w:hAnsi="Times New Roman" w:cs="Times New Roman"/>
                <w:b/>
              </w:rPr>
            </w:pPr>
            <w:r>
              <w:rPr>
                <w:rFonts w:ascii="Times New Roman" w:eastAsia="Times New Roman" w:hAnsi="Times New Roman" w:cs="Times New Roman"/>
                <w:sz w:val="22"/>
                <w:szCs w:val="22"/>
              </w:rPr>
              <w:t xml:space="preserve">Pay_id !=NULL </w:t>
            </w:r>
            <w:r>
              <w:rPr>
                <w:rFonts w:ascii="Times New Roman" w:eastAsia="Times New Roman" w:hAnsi="Times New Roman" w:cs="Times New Roman"/>
              </w:rPr>
              <w:t>AND PaymentAmount&gt;0 AND</w:t>
            </w:r>
          </w:p>
          <w:p w:rsidR="00B60988" w:rsidRDefault="004A22C5">
            <w:pPr>
              <w:widowControl w:val="0"/>
              <w:spacing w:before="240" w:line="276" w:lineRule="auto"/>
              <w:rPr>
                <w:rFonts w:ascii="Times New Roman" w:eastAsia="Times New Roman" w:hAnsi="Times New Roman" w:cs="Times New Roman"/>
              </w:rPr>
            </w:pPr>
            <w:r>
              <w:rPr>
                <w:rFonts w:ascii="Times New Roman" w:eastAsia="Times New Roman" w:hAnsi="Times New Roman" w:cs="Times New Roman"/>
              </w:rPr>
              <w:t>Verify(Customer_id,CreditCard_No) AND</w:t>
            </w:r>
          </w:p>
          <w:p w:rsidR="00B60988" w:rsidRDefault="004A22C5">
            <w:pPr>
              <w:widowControl w:val="0"/>
              <w:spacing w:before="240" w:line="276" w:lineRule="auto"/>
              <w:rPr>
                <w:rFonts w:ascii="Times New Roman" w:eastAsia="Times New Roman" w:hAnsi="Times New Roman" w:cs="Times New Roman"/>
              </w:rPr>
            </w:pPr>
            <w:r>
              <w:rPr>
                <w:rFonts w:ascii="Times New Roman" w:eastAsia="Times New Roman" w:hAnsi="Times New Roman" w:cs="Times New Roman"/>
              </w:rPr>
              <w:t>CheckBalance(CreditCard_No) AND</w:t>
            </w:r>
          </w:p>
          <w:p w:rsidR="00B60988" w:rsidRDefault="004A22C5">
            <w:pPr>
              <w:widowControl w:val="0"/>
              <w:spacing w:before="240" w:line="276" w:lineRule="auto"/>
              <w:rPr>
                <w:rFonts w:ascii="Times New Roman" w:eastAsia="Times New Roman" w:hAnsi="Times New Roman" w:cs="Times New Roman"/>
              </w:rPr>
            </w:pPr>
            <w:r>
              <w:rPr>
                <w:rFonts w:ascii="Times New Roman" w:eastAsia="Times New Roman" w:hAnsi="Times New Roman" w:cs="Times New Roman"/>
              </w:rPr>
              <w:t>CheckStatus(CreditCard_No)</w:t>
            </w:r>
            <w:ins w:id="35" w:author="Dr. Yongming Tang" w:date="2020-11-16T11:15:00Z">
              <w:r w:rsidR="00E413F6">
                <w:rPr>
                  <w:rFonts w:ascii="Times New Roman" w:eastAsia="Times New Roman" w:hAnsi="Times New Roman" w:cs="Times New Roman"/>
                </w:rPr>
                <w:t xml:space="preserve"> //For an invariant, use only attributes of the class, not operations.</w:t>
              </w:r>
            </w:ins>
          </w:p>
          <w:p w:rsidR="00B60988" w:rsidRDefault="00B60988">
            <w:pPr>
              <w:widowControl w:val="0"/>
              <w:rPr>
                <w:rFonts w:ascii="Times New Roman" w:eastAsia="Times New Roman" w:hAnsi="Times New Roman" w:cs="Times New Roman"/>
              </w:rPr>
            </w:pPr>
          </w:p>
          <w:p w:rsidR="00B60988" w:rsidRDefault="004A22C5">
            <w:pPr>
              <w:widowControl w:val="0"/>
              <w:rPr>
                <w:rFonts w:ascii="Times New Roman" w:eastAsia="Times New Roman" w:hAnsi="Times New Roman" w:cs="Times New Roman"/>
                <w:sz w:val="22"/>
                <w:szCs w:val="22"/>
              </w:rPr>
            </w:pPr>
            <w:r>
              <w:rPr>
                <w:rFonts w:ascii="Times New Roman" w:eastAsia="Times New Roman" w:hAnsi="Times New Roman" w:cs="Times New Roman"/>
                <w:b/>
              </w:rPr>
              <w:t>Context</w:t>
            </w:r>
            <w:r>
              <w:rPr>
                <w:rFonts w:ascii="Times New Roman" w:eastAsia="Times New Roman" w:hAnsi="Times New Roman" w:cs="Times New Roman"/>
              </w:rPr>
              <w:t xml:space="preserve"> </w:t>
            </w:r>
            <w:r>
              <w:rPr>
                <w:rFonts w:ascii="Times New Roman" w:eastAsia="Times New Roman" w:hAnsi="Times New Roman" w:cs="Times New Roman"/>
                <w:b/>
              </w:rPr>
              <w:t xml:space="preserve"> </w:t>
            </w:r>
            <w:r>
              <w:rPr>
                <w:rFonts w:ascii="Times New Roman" w:eastAsia="Times New Roman" w:hAnsi="Times New Roman" w:cs="Times New Roman"/>
              </w:rPr>
              <w:t xml:space="preserve">Payment::Payment_Status(Pay_id) </w:t>
            </w:r>
            <w:r>
              <w:rPr>
                <w:rFonts w:ascii="Times New Roman" w:eastAsia="Times New Roman" w:hAnsi="Times New Roman" w:cs="Times New Roman"/>
                <w:b/>
              </w:rPr>
              <w:t>Pre:</w:t>
            </w:r>
          </w:p>
          <w:p w:rsidR="00B60988" w:rsidRDefault="004A22C5">
            <w:pPr>
              <w:widowControl w:val="0"/>
              <w:spacing w:before="240" w:line="276" w:lineRule="auto"/>
              <w:rPr>
                <w:rFonts w:ascii="Times New Roman" w:eastAsia="Times New Roman" w:hAnsi="Times New Roman" w:cs="Times New Roman"/>
              </w:rPr>
            </w:pPr>
            <w:r>
              <w:rPr>
                <w:rFonts w:ascii="Times New Roman" w:eastAsia="Times New Roman" w:hAnsi="Times New Roman" w:cs="Times New Roman"/>
              </w:rPr>
              <w:t>Customer_id == true AND</w:t>
            </w:r>
          </w:p>
          <w:p w:rsidR="00B60988" w:rsidRDefault="004A22C5">
            <w:pPr>
              <w:widowControl w:val="0"/>
              <w:spacing w:before="240" w:line="276" w:lineRule="auto"/>
              <w:rPr>
                <w:rFonts w:ascii="Times New Roman" w:eastAsia="Times New Roman" w:hAnsi="Times New Roman" w:cs="Times New Roman"/>
              </w:rPr>
            </w:pPr>
            <w:r>
              <w:rPr>
                <w:rFonts w:ascii="Times New Roman" w:eastAsia="Times New Roman" w:hAnsi="Times New Roman" w:cs="Times New Roman"/>
              </w:rPr>
              <w:t>Balance &gt;= Min_Balance AND</w:t>
            </w:r>
          </w:p>
          <w:p w:rsidR="00B60988" w:rsidRDefault="004A22C5">
            <w:pPr>
              <w:widowControl w:val="0"/>
              <w:spacing w:before="240" w:line="276" w:lineRule="auto"/>
              <w:rPr>
                <w:rFonts w:ascii="Times New Roman" w:eastAsia="Times New Roman" w:hAnsi="Times New Roman" w:cs="Times New Roman"/>
              </w:rPr>
            </w:pPr>
            <w:r>
              <w:rPr>
                <w:rFonts w:ascii="Times New Roman" w:eastAsia="Times New Roman" w:hAnsi="Times New Roman" w:cs="Times New Roman"/>
              </w:rPr>
              <w:t>Status == Active AND</w:t>
            </w:r>
          </w:p>
          <w:p w:rsidR="00B60988" w:rsidRDefault="004A22C5">
            <w:pPr>
              <w:widowControl w:val="0"/>
              <w:spacing w:before="240" w:line="276" w:lineRule="auto"/>
              <w:rPr>
                <w:rFonts w:ascii="Times New Roman" w:eastAsia="Times New Roman" w:hAnsi="Times New Roman" w:cs="Times New Roman"/>
              </w:rPr>
            </w:pPr>
            <w:r>
              <w:rPr>
                <w:rFonts w:ascii="Times New Roman" w:eastAsia="Times New Roman" w:hAnsi="Times New Roman" w:cs="Times New Roman"/>
              </w:rPr>
              <w:t>Creditcard_No == True</w:t>
            </w:r>
          </w:p>
          <w:p w:rsidR="00B60988" w:rsidRDefault="004A22C5">
            <w:pPr>
              <w:widowControl w:val="0"/>
              <w:spacing w:before="240" w:line="276" w:lineRule="auto"/>
              <w:rPr>
                <w:rFonts w:ascii="Times New Roman" w:eastAsia="Times New Roman" w:hAnsi="Times New Roman" w:cs="Times New Roman"/>
                <w:b/>
              </w:rPr>
            </w:pPr>
            <w:r>
              <w:rPr>
                <w:rFonts w:ascii="Times New Roman" w:eastAsia="Times New Roman" w:hAnsi="Times New Roman" w:cs="Times New Roman"/>
                <w:b/>
              </w:rPr>
              <w:lastRenderedPageBreak/>
              <w:t>Context</w:t>
            </w:r>
            <w:r>
              <w:rPr>
                <w:rFonts w:ascii="Times New Roman" w:eastAsia="Times New Roman" w:hAnsi="Times New Roman" w:cs="Times New Roman"/>
              </w:rPr>
              <w:t xml:space="preserve"> Payment::Payment_Status(Pay_id)</w:t>
            </w:r>
            <w:r>
              <w:rPr>
                <w:rFonts w:ascii="Times New Roman" w:eastAsia="Times New Roman" w:hAnsi="Times New Roman" w:cs="Times New Roman"/>
                <w:b/>
              </w:rPr>
              <w:t>Post:</w:t>
            </w:r>
          </w:p>
          <w:p w:rsidR="00B60988" w:rsidRDefault="004A22C5">
            <w:pPr>
              <w:widowControl w:val="0"/>
              <w:spacing w:before="240" w:line="276" w:lineRule="auto"/>
              <w:rPr>
                <w:rFonts w:ascii="Times New Roman" w:eastAsia="Times New Roman" w:hAnsi="Times New Roman" w:cs="Times New Roman"/>
              </w:rPr>
            </w:pPr>
            <w:r>
              <w:rPr>
                <w:rFonts w:ascii="Times New Roman" w:eastAsia="Times New Roman" w:hAnsi="Times New Roman" w:cs="Times New Roman"/>
              </w:rPr>
              <w:t xml:space="preserve"> Payment_Status == Paid OR</w:t>
            </w:r>
          </w:p>
          <w:p w:rsidR="00B60988" w:rsidRDefault="004A22C5">
            <w:pPr>
              <w:widowControl w:val="0"/>
              <w:rPr>
                <w:rFonts w:ascii="Times New Roman" w:eastAsia="Times New Roman" w:hAnsi="Times New Roman" w:cs="Times New Roman"/>
              </w:rPr>
            </w:pPr>
            <w:r>
              <w:rPr>
                <w:rFonts w:ascii="Times New Roman" w:eastAsia="Times New Roman" w:hAnsi="Times New Roman" w:cs="Times New Roman"/>
              </w:rPr>
              <w:t xml:space="preserve"> Payment_Status==Unpaid  </w:t>
            </w:r>
          </w:p>
          <w:p w:rsidR="00B60988" w:rsidRDefault="004A22C5">
            <w:pPr>
              <w:widowControl w:val="0"/>
              <w:spacing w:before="240" w:line="276" w:lineRule="auto"/>
              <w:rPr>
                <w:rFonts w:ascii="Times New Roman" w:eastAsia="Times New Roman" w:hAnsi="Times New Roman" w:cs="Times New Roman"/>
                <w:b/>
              </w:rPr>
            </w:pPr>
            <w:r>
              <w:rPr>
                <w:rFonts w:ascii="Times New Roman" w:eastAsia="Times New Roman" w:hAnsi="Times New Roman" w:cs="Times New Roman"/>
                <w:b/>
              </w:rPr>
              <w:t>Context</w:t>
            </w:r>
            <w:r>
              <w:rPr>
                <w:rFonts w:ascii="Times New Roman" w:eastAsia="Times New Roman" w:hAnsi="Times New Roman" w:cs="Times New Roman"/>
              </w:rPr>
              <w:t xml:space="preserve"> </w:t>
            </w:r>
            <w:r>
              <w:rPr>
                <w:rFonts w:ascii="Times New Roman" w:eastAsia="Times New Roman" w:hAnsi="Times New Roman" w:cs="Times New Roman"/>
                <w:b/>
              </w:rPr>
              <w:t xml:space="preserve"> </w:t>
            </w:r>
            <w:r>
              <w:rPr>
                <w:rFonts w:ascii="Times New Roman" w:eastAsia="Times New Roman" w:hAnsi="Times New Roman" w:cs="Times New Roman"/>
              </w:rPr>
              <w:t xml:space="preserve">Payment::AddPayment(Pay_id) </w:t>
            </w:r>
            <w:r>
              <w:rPr>
                <w:rFonts w:ascii="Times New Roman" w:eastAsia="Times New Roman" w:hAnsi="Times New Roman" w:cs="Times New Roman"/>
                <w:b/>
              </w:rPr>
              <w:t>Pre:</w:t>
            </w:r>
          </w:p>
          <w:p w:rsidR="00B60988" w:rsidRDefault="004A22C5">
            <w:pPr>
              <w:widowControl w:val="0"/>
              <w:spacing w:before="240" w:line="276" w:lineRule="auto"/>
              <w:rPr>
                <w:rFonts w:ascii="Times New Roman" w:eastAsia="Times New Roman" w:hAnsi="Times New Roman" w:cs="Times New Roman"/>
              </w:rPr>
            </w:pPr>
            <w:r>
              <w:rPr>
                <w:rFonts w:ascii="Times New Roman" w:eastAsia="Times New Roman" w:hAnsi="Times New Roman" w:cs="Times New Roman"/>
              </w:rPr>
              <w:t>Customer_id == true AND</w:t>
            </w:r>
          </w:p>
          <w:p w:rsidR="00B60988" w:rsidRDefault="004A22C5">
            <w:pPr>
              <w:widowControl w:val="0"/>
              <w:spacing w:before="240" w:line="276" w:lineRule="auto"/>
              <w:rPr>
                <w:rFonts w:ascii="Times New Roman" w:eastAsia="Times New Roman" w:hAnsi="Times New Roman" w:cs="Times New Roman"/>
              </w:rPr>
            </w:pPr>
            <w:r>
              <w:rPr>
                <w:rFonts w:ascii="Times New Roman" w:eastAsia="Times New Roman" w:hAnsi="Times New Roman" w:cs="Times New Roman"/>
              </w:rPr>
              <w:t>Balance &gt;= Min_Balance AND</w:t>
            </w:r>
          </w:p>
          <w:p w:rsidR="00B60988" w:rsidRDefault="004A22C5">
            <w:pPr>
              <w:widowControl w:val="0"/>
              <w:spacing w:before="240" w:line="276" w:lineRule="auto"/>
              <w:rPr>
                <w:rFonts w:ascii="Times New Roman" w:eastAsia="Times New Roman" w:hAnsi="Times New Roman" w:cs="Times New Roman"/>
              </w:rPr>
            </w:pPr>
            <w:r>
              <w:rPr>
                <w:rFonts w:ascii="Times New Roman" w:eastAsia="Times New Roman" w:hAnsi="Times New Roman" w:cs="Times New Roman"/>
              </w:rPr>
              <w:t>Status == Active</w:t>
            </w:r>
          </w:p>
          <w:p w:rsidR="00B60988" w:rsidRDefault="004A22C5">
            <w:pPr>
              <w:widowControl w:val="0"/>
              <w:spacing w:before="240" w:line="276" w:lineRule="auto"/>
              <w:rPr>
                <w:rFonts w:ascii="Times New Roman" w:eastAsia="Times New Roman" w:hAnsi="Times New Roman" w:cs="Times New Roman"/>
              </w:rPr>
            </w:pPr>
            <w:r>
              <w:rPr>
                <w:rFonts w:ascii="Times New Roman" w:eastAsia="Times New Roman" w:hAnsi="Times New Roman" w:cs="Times New Roman"/>
              </w:rPr>
              <w:t>CreditCard_No == True</w:t>
            </w:r>
          </w:p>
          <w:p w:rsidR="00B60988" w:rsidRDefault="004A22C5">
            <w:pPr>
              <w:widowControl w:val="0"/>
              <w:spacing w:before="240" w:line="276" w:lineRule="auto"/>
              <w:rPr>
                <w:rFonts w:ascii="Times New Roman" w:eastAsia="Times New Roman" w:hAnsi="Times New Roman" w:cs="Times New Roman"/>
                <w:b/>
              </w:rPr>
            </w:pPr>
            <w:r>
              <w:rPr>
                <w:rFonts w:ascii="Times New Roman" w:eastAsia="Times New Roman" w:hAnsi="Times New Roman" w:cs="Times New Roman"/>
                <w:b/>
              </w:rPr>
              <w:t>Context</w:t>
            </w:r>
            <w:r>
              <w:rPr>
                <w:rFonts w:ascii="Times New Roman" w:eastAsia="Times New Roman" w:hAnsi="Times New Roman" w:cs="Times New Roman"/>
              </w:rPr>
              <w:t xml:space="preserve"> Payment::AddPayment(Pay_id)</w:t>
            </w:r>
            <w:r>
              <w:rPr>
                <w:rFonts w:ascii="Times New Roman" w:eastAsia="Times New Roman" w:hAnsi="Times New Roman" w:cs="Times New Roman"/>
                <w:b/>
              </w:rPr>
              <w:t>Post:</w:t>
            </w:r>
          </w:p>
          <w:p w:rsidR="00B60988" w:rsidRDefault="004A22C5">
            <w:pPr>
              <w:widowControl w:val="0"/>
              <w:spacing w:before="240" w:line="276" w:lineRule="auto"/>
              <w:rPr>
                <w:rFonts w:ascii="Times New Roman" w:eastAsia="Times New Roman" w:hAnsi="Times New Roman" w:cs="Times New Roman"/>
              </w:rPr>
            </w:pPr>
            <w:r>
              <w:rPr>
                <w:rFonts w:ascii="Times New Roman" w:eastAsia="Times New Roman" w:hAnsi="Times New Roman" w:cs="Times New Roman"/>
              </w:rPr>
              <w:t xml:space="preserve">  Payment_Status == Paid  </w:t>
            </w:r>
          </w:p>
        </w:tc>
      </w:tr>
    </w:tbl>
    <w:p w:rsidR="00B60988" w:rsidRDefault="00B60988">
      <w:pPr>
        <w:spacing w:line="254" w:lineRule="auto"/>
        <w:rPr>
          <w:rFonts w:ascii="Times New Roman" w:eastAsia="Times New Roman" w:hAnsi="Times New Roman" w:cs="Times New Roman"/>
          <w:b/>
          <w:sz w:val="28"/>
          <w:szCs w:val="28"/>
        </w:rPr>
      </w:pPr>
    </w:p>
    <w:p w:rsidR="00B60988" w:rsidRDefault="00B60988">
      <w:pPr>
        <w:spacing w:line="254" w:lineRule="auto"/>
        <w:rPr>
          <w:rFonts w:ascii="Times New Roman" w:eastAsia="Times New Roman" w:hAnsi="Times New Roman" w:cs="Times New Roman"/>
          <w:b/>
          <w:sz w:val="28"/>
          <w:szCs w:val="28"/>
        </w:rPr>
      </w:pPr>
    </w:p>
    <w:p w:rsidR="00B60988" w:rsidRDefault="004A22C5">
      <w:pPr>
        <w:spacing w:line="254" w:lineRule="auto"/>
        <w:rPr>
          <w:rFonts w:ascii="Times New Roman" w:eastAsia="Times New Roman" w:hAnsi="Times New Roman" w:cs="Times New Roman"/>
          <w:b/>
          <w:color w:val="000000"/>
          <w:sz w:val="22"/>
          <w:szCs w:val="22"/>
        </w:rPr>
      </w:pPr>
      <w:r>
        <w:rPr>
          <w:rFonts w:ascii="Times New Roman" w:eastAsia="Times New Roman" w:hAnsi="Times New Roman" w:cs="Times New Roman"/>
          <w:b/>
          <w:sz w:val="28"/>
          <w:szCs w:val="28"/>
        </w:rPr>
        <w:t>Customer:</w:t>
      </w:r>
    </w:p>
    <w:p w:rsidR="00B60988" w:rsidRDefault="00B60988">
      <w:pPr>
        <w:spacing w:line="254" w:lineRule="auto"/>
        <w:rPr>
          <w:rFonts w:ascii="Times New Roman" w:eastAsia="Times New Roman" w:hAnsi="Times New Roman" w:cs="Times New Roman"/>
          <w:b/>
          <w:sz w:val="22"/>
          <w:szCs w:val="22"/>
        </w:rPr>
      </w:pPr>
    </w:p>
    <w:tbl>
      <w:tblPr>
        <w:tblStyle w:val="aff6"/>
        <w:tblW w:w="877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775"/>
      </w:tblGrid>
      <w:tr w:rsidR="00B60988">
        <w:tc>
          <w:tcPr>
            <w:tcW w:w="8775" w:type="dxa"/>
            <w:shd w:val="clear" w:color="auto" w:fill="auto"/>
            <w:tcMar>
              <w:top w:w="100" w:type="dxa"/>
              <w:left w:w="100" w:type="dxa"/>
              <w:bottom w:w="100" w:type="dxa"/>
              <w:right w:w="100" w:type="dxa"/>
            </w:tcMar>
          </w:tcPr>
          <w:p w:rsidR="00B60988" w:rsidRDefault="004A22C5">
            <w:pPr>
              <w:widowControl w:val="0"/>
              <w:rPr>
                <w:rFonts w:ascii="Times New Roman" w:eastAsia="Times New Roman" w:hAnsi="Times New Roman" w:cs="Times New Roman"/>
              </w:rPr>
            </w:pPr>
            <w:r>
              <w:rPr>
                <w:rFonts w:ascii="Times New Roman" w:eastAsia="Times New Roman" w:hAnsi="Times New Roman" w:cs="Times New Roman"/>
                <w:b/>
                <w:sz w:val="22"/>
                <w:szCs w:val="22"/>
              </w:rPr>
              <w:t xml:space="preserve">context </w:t>
            </w:r>
            <w:r>
              <w:rPr>
                <w:rFonts w:ascii="Times New Roman" w:eastAsia="Times New Roman" w:hAnsi="Times New Roman" w:cs="Times New Roman"/>
                <w:sz w:val="22"/>
                <w:szCs w:val="22"/>
              </w:rPr>
              <w:t xml:space="preserve">Customer </w:t>
            </w:r>
            <w:r>
              <w:rPr>
                <w:rFonts w:ascii="Times New Roman" w:eastAsia="Times New Roman" w:hAnsi="Times New Roman" w:cs="Times New Roman"/>
                <w:b/>
                <w:sz w:val="22"/>
                <w:szCs w:val="22"/>
              </w:rPr>
              <w:t>inv</w:t>
            </w:r>
            <w:r>
              <w:rPr>
                <w:rFonts w:ascii="Times New Roman" w:eastAsia="Times New Roman" w:hAnsi="Times New Roman" w:cs="Times New Roman"/>
                <w:sz w:val="22"/>
                <w:szCs w:val="22"/>
              </w:rPr>
              <w:t xml:space="preserve">: </w:t>
            </w:r>
          </w:p>
          <w:p w:rsidR="00B60988" w:rsidRDefault="004A22C5">
            <w:pPr>
              <w:widowControl w:val="0"/>
              <w:rPr>
                <w:rFonts w:ascii="Times New Roman" w:eastAsia="Times New Roman" w:hAnsi="Times New Roman" w:cs="Times New Roman"/>
              </w:rPr>
            </w:pPr>
            <w:r>
              <w:rPr>
                <w:rFonts w:ascii="Times New Roman" w:eastAsia="Times New Roman" w:hAnsi="Times New Roman" w:cs="Times New Roman"/>
              </w:rPr>
              <w:t>Len(Username) == range(6,32) AND</w:t>
            </w:r>
          </w:p>
          <w:p w:rsidR="00B60988" w:rsidRDefault="004A22C5">
            <w:pPr>
              <w:widowControl w:val="0"/>
              <w:rPr>
                <w:rFonts w:ascii="Times New Roman" w:eastAsia="Times New Roman" w:hAnsi="Times New Roman" w:cs="Times New Roman"/>
              </w:rPr>
            </w:pPr>
            <w:r>
              <w:rPr>
                <w:rFonts w:ascii="Times New Roman" w:eastAsia="Times New Roman" w:hAnsi="Times New Roman" w:cs="Times New Roman"/>
              </w:rPr>
              <w:t>Len(Password) == range(8, 20) AND</w:t>
            </w:r>
          </w:p>
          <w:p w:rsidR="00B60988" w:rsidRDefault="004A22C5">
            <w:pPr>
              <w:widowControl w:val="0"/>
              <w:rPr>
                <w:rFonts w:ascii="Times New Roman" w:eastAsia="Times New Roman" w:hAnsi="Times New Roman" w:cs="Times New Roman"/>
              </w:rPr>
            </w:pPr>
            <w:r>
              <w:rPr>
                <w:rFonts w:ascii="Times New Roman" w:eastAsia="Times New Roman" w:hAnsi="Times New Roman" w:cs="Times New Roman"/>
              </w:rPr>
              <w:t>Password == (combination of at least one uppercase letter, at least one lowercase letter, at least one number and one special character like @!#$?) AND</w:t>
            </w:r>
          </w:p>
          <w:p w:rsidR="00B60988" w:rsidRDefault="004A22C5">
            <w:pPr>
              <w:widowControl w:val="0"/>
              <w:rPr>
                <w:rFonts w:ascii="Times New Roman" w:eastAsia="Times New Roman" w:hAnsi="Times New Roman" w:cs="Times New Roman"/>
              </w:rPr>
            </w:pPr>
            <w:r>
              <w:rPr>
                <w:rFonts w:ascii="Times New Roman" w:eastAsia="Times New Roman" w:hAnsi="Times New Roman" w:cs="Times New Roman"/>
              </w:rPr>
              <w:t>NoOf3CFailure &gt;=0 and &lt;=3 AND</w:t>
            </w:r>
          </w:p>
          <w:p w:rsidR="00B60988" w:rsidRDefault="004A22C5">
            <w:pPr>
              <w:widowControl w:val="0"/>
              <w:rPr>
                <w:rFonts w:ascii="Times New Roman" w:eastAsia="Times New Roman" w:hAnsi="Times New Roman" w:cs="Times New Roman"/>
              </w:rPr>
            </w:pPr>
            <w:r>
              <w:rPr>
                <w:rFonts w:ascii="Times New Roman" w:eastAsia="Times New Roman" w:hAnsi="Times New Roman" w:cs="Times New Roman"/>
              </w:rPr>
              <w:t>len(ContactNo) ==10 AND</w:t>
            </w:r>
          </w:p>
          <w:p w:rsidR="00B60988" w:rsidRDefault="004A22C5">
            <w:pPr>
              <w:widowControl w:val="0"/>
              <w:rPr>
                <w:rFonts w:ascii="Times New Roman" w:eastAsia="Times New Roman" w:hAnsi="Times New Roman" w:cs="Times New Roman"/>
              </w:rPr>
            </w:pPr>
            <w:r>
              <w:rPr>
                <w:rFonts w:ascii="Times New Roman" w:eastAsia="Times New Roman" w:hAnsi="Times New Roman" w:cs="Times New Roman"/>
              </w:rPr>
              <w:t>Address ! = null AND</w:t>
            </w:r>
          </w:p>
          <w:p w:rsidR="00B60988" w:rsidRDefault="004A22C5">
            <w:pPr>
              <w:widowControl w:val="0"/>
              <w:rPr>
                <w:rFonts w:ascii="Times New Roman" w:eastAsia="Times New Roman" w:hAnsi="Times New Roman" w:cs="Times New Roman"/>
              </w:rPr>
            </w:pPr>
            <w:r>
              <w:rPr>
                <w:rFonts w:ascii="Times New Roman" w:eastAsia="Times New Roman" w:hAnsi="Times New Roman" w:cs="Times New Roman"/>
              </w:rPr>
              <w:t>EmailAddress == format(email);</w:t>
            </w:r>
          </w:p>
          <w:p w:rsidR="00B60988" w:rsidRDefault="004A22C5">
            <w:pPr>
              <w:widowControl w:val="0"/>
              <w:spacing w:before="240" w:after="240" w:line="276" w:lineRule="auto"/>
              <w:rPr>
                <w:rFonts w:ascii="Times New Roman" w:eastAsia="Times New Roman" w:hAnsi="Times New Roman" w:cs="Times New Roman"/>
                <w:b/>
              </w:rPr>
            </w:pPr>
            <w:r>
              <w:rPr>
                <w:rFonts w:ascii="Times New Roman" w:eastAsia="Times New Roman" w:hAnsi="Times New Roman" w:cs="Times New Roman"/>
                <w:b/>
              </w:rPr>
              <w:t xml:space="preserve">Context </w:t>
            </w:r>
            <w:r>
              <w:rPr>
                <w:rFonts w:ascii="Times New Roman" w:eastAsia="Times New Roman" w:hAnsi="Times New Roman" w:cs="Times New Roman"/>
              </w:rPr>
              <w:t xml:space="preserve">Customer::SignUp(String FName, String LName, String Address, int ContactNo, String EmailAddress, string Username, string Password) </w:t>
            </w:r>
            <w:r>
              <w:rPr>
                <w:rFonts w:ascii="Times New Roman" w:eastAsia="Times New Roman" w:hAnsi="Times New Roman" w:cs="Times New Roman"/>
                <w:b/>
              </w:rPr>
              <w:t>Pre:</w:t>
            </w:r>
          </w:p>
          <w:p w:rsidR="00B60988" w:rsidRDefault="004A22C5">
            <w:pPr>
              <w:widowControl w:val="0"/>
              <w:rPr>
                <w:rFonts w:ascii="Times New Roman" w:eastAsia="Times New Roman" w:hAnsi="Times New Roman" w:cs="Times New Roman"/>
              </w:rPr>
            </w:pPr>
            <w:r>
              <w:rPr>
                <w:rFonts w:ascii="Times New Roman" w:eastAsia="Times New Roman" w:hAnsi="Times New Roman" w:cs="Times New Roman"/>
              </w:rPr>
              <w:t>Username != null AND</w:t>
            </w:r>
          </w:p>
          <w:p w:rsidR="00B60988" w:rsidRDefault="004A22C5">
            <w:pPr>
              <w:widowControl w:val="0"/>
              <w:rPr>
                <w:rFonts w:ascii="Times New Roman" w:eastAsia="Times New Roman" w:hAnsi="Times New Roman" w:cs="Times New Roman"/>
              </w:rPr>
            </w:pPr>
            <w:r>
              <w:rPr>
                <w:rFonts w:ascii="Times New Roman" w:eastAsia="Times New Roman" w:hAnsi="Times New Roman" w:cs="Times New Roman"/>
              </w:rPr>
              <w:t>Password ! = null AND</w:t>
            </w:r>
          </w:p>
          <w:p w:rsidR="00B60988" w:rsidRDefault="004A22C5">
            <w:pPr>
              <w:widowControl w:val="0"/>
              <w:rPr>
                <w:rFonts w:ascii="Times New Roman" w:eastAsia="Times New Roman" w:hAnsi="Times New Roman" w:cs="Times New Roman"/>
              </w:rPr>
            </w:pPr>
            <w:r>
              <w:rPr>
                <w:rFonts w:ascii="Times New Roman" w:eastAsia="Times New Roman" w:hAnsi="Times New Roman" w:cs="Times New Roman"/>
              </w:rPr>
              <w:t>FName != null AND</w:t>
            </w:r>
          </w:p>
          <w:p w:rsidR="00B60988" w:rsidRDefault="004A22C5">
            <w:pPr>
              <w:widowControl w:val="0"/>
              <w:rPr>
                <w:rFonts w:ascii="Times New Roman" w:eastAsia="Times New Roman" w:hAnsi="Times New Roman" w:cs="Times New Roman"/>
              </w:rPr>
            </w:pPr>
            <w:r>
              <w:rPr>
                <w:rFonts w:ascii="Times New Roman" w:eastAsia="Times New Roman" w:hAnsi="Times New Roman" w:cs="Times New Roman"/>
              </w:rPr>
              <w:t>LName != null AND</w:t>
            </w:r>
          </w:p>
          <w:p w:rsidR="00B60988" w:rsidRDefault="004A22C5">
            <w:pPr>
              <w:widowControl w:val="0"/>
              <w:rPr>
                <w:rFonts w:ascii="Times New Roman" w:eastAsia="Times New Roman" w:hAnsi="Times New Roman" w:cs="Times New Roman"/>
              </w:rPr>
            </w:pPr>
            <w:r>
              <w:rPr>
                <w:rFonts w:ascii="Times New Roman" w:eastAsia="Times New Roman" w:hAnsi="Times New Roman" w:cs="Times New Roman"/>
              </w:rPr>
              <w:t>len(ContactNo) ==10 AND</w:t>
            </w:r>
          </w:p>
          <w:p w:rsidR="00B60988" w:rsidRDefault="004A22C5">
            <w:pPr>
              <w:widowControl w:val="0"/>
              <w:rPr>
                <w:rFonts w:ascii="Times New Roman" w:eastAsia="Times New Roman" w:hAnsi="Times New Roman" w:cs="Times New Roman"/>
              </w:rPr>
            </w:pPr>
            <w:r>
              <w:rPr>
                <w:rFonts w:ascii="Times New Roman" w:eastAsia="Times New Roman" w:hAnsi="Times New Roman" w:cs="Times New Roman"/>
              </w:rPr>
              <w:t>Address ! = null AND</w:t>
            </w:r>
          </w:p>
          <w:p w:rsidR="00B60988" w:rsidRDefault="004A22C5">
            <w:pPr>
              <w:widowControl w:val="0"/>
              <w:rPr>
                <w:rFonts w:ascii="Times New Roman" w:eastAsia="Times New Roman" w:hAnsi="Times New Roman" w:cs="Times New Roman"/>
              </w:rPr>
            </w:pPr>
            <w:r>
              <w:rPr>
                <w:rFonts w:ascii="Times New Roman" w:eastAsia="Times New Roman" w:hAnsi="Times New Roman" w:cs="Times New Roman"/>
              </w:rPr>
              <w:t xml:space="preserve">EmailAddress != exist AND </w:t>
            </w:r>
          </w:p>
          <w:p w:rsidR="00B60988" w:rsidRDefault="004A22C5">
            <w:pPr>
              <w:widowControl w:val="0"/>
              <w:rPr>
                <w:rFonts w:ascii="Times New Roman" w:eastAsia="Times New Roman" w:hAnsi="Times New Roman" w:cs="Times New Roman"/>
                <w:b/>
              </w:rPr>
            </w:pPr>
            <w:r>
              <w:rPr>
                <w:rFonts w:ascii="Times New Roman" w:eastAsia="Times New Roman" w:hAnsi="Times New Roman" w:cs="Times New Roman"/>
              </w:rPr>
              <w:t>EmailAddress == format(email);</w:t>
            </w:r>
          </w:p>
          <w:p w:rsidR="00B60988" w:rsidRDefault="004A22C5">
            <w:pPr>
              <w:widowControl w:val="0"/>
              <w:spacing w:before="240" w:after="240" w:line="276" w:lineRule="auto"/>
              <w:rPr>
                <w:rFonts w:ascii="Times New Roman" w:eastAsia="Times New Roman" w:hAnsi="Times New Roman" w:cs="Times New Roman"/>
                <w:b/>
              </w:rPr>
            </w:pPr>
            <w:r>
              <w:rPr>
                <w:rFonts w:ascii="Times New Roman" w:eastAsia="Times New Roman" w:hAnsi="Times New Roman" w:cs="Times New Roman"/>
                <w:b/>
              </w:rPr>
              <w:lastRenderedPageBreak/>
              <w:t xml:space="preserve">Context </w:t>
            </w:r>
            <w:r>
              <w:rPr>
                <w:rFonts w:ascii="Times New Roman" w:eastAsia="Times New Roman" w:hAnsi="Times New Roman" w:cs="Times New Roman"/>
              </w:rPr>
              <w:t xml:space="preserve">Customer::SignUp(String FName, String LName, String Address, int ContactNo, String EmailAddress, string Username, string Password) </w:t>
            </w:r>
            <w:r>
              <w:rPr>
                <w:rFonts w:ascii="Times New Roman" w:eastAsia="Times New Roman" w:hAnsi="Times New Roman" w:cs="Times New Roman"/>
                <w:b/>
              </w:rPr>
              <w:t>Post:</w:t>
            </w:r>
          </w:p>
          <w:p w:rsidR="00B60988" w:rsidRDefault="004A22C5">
            <w:pPr>
              <w:widowControl w:val="0"/>
              <w:spacing w:before="240" w:after="240" w:line="276" w:lineRule="auto"/>
              <w:rPr>
                <w:rFonts w:ascii="Times New Roman" w:eastAsia="Times New Roman" w:hAnsi="Times New Roman" w:cs="Times New Roman"/>
              </w:rPr>
            </w:pPr>
            <w:r>
              <w:rPr>
                <w:rFonts w:ascii="Times New Roman" w:eastAsia="Times New Roman" w:hAnsi="Times New Roman" w:cs="Times New Roman"/>
              </w:rPr>
              <w:t>Cust_status == Active AND Cust_id != NULL</w:t>
            </w:r>
          </w:p>
          <w:p w:rsidR="00B60988" w:rsidRDefault="004A22C5">
            <w:pPr>
              <w:widowControl w:val="0"/>
              <w:spacing w:before="240" w:after="240" w:line="276" w:lineRule="auto"/>
              <w:rPr>
                <w:rFonts w:ascii="Times New Roman" w:eastAsia="Times New Roman" w:hAnsi="Times New Roman" w:cs="Times New Roman"/>
              </w:rPr>
            </w:pPr>
            <w:r>
              <w:rPr>
                <w:rFonts w:ascii="Times New Roman" w:eastAsia="Times New Roman" w:hAnsi="Times New Roman" w:cs="Times New Roman"/>
              </w:rPr>
              <w:t>len(Cust_id) == 10;</w:t>
            </w:r>
          </w:p>
          <w:p w:rsidR="00B60988" w:rsidRDefault="004A22C5">
            <w:pPr>
              <w:widowControl w:val="0"/>
              <w:spacing w:before="240" w:after="240" w:line="276" w:lineRule="auto"/>
              <w:rPr>
                <w:rFonts w:ascii="Times New Roman" w:eastAsia="Times New Roman" w:hAnsi="Times New Roman" w:cs="Times New Roman"/>
                <w:sz w:val="22"/>
                <w:szCs w:val="22"/>
              </w:rPr>
            </w:pPr>
            <w:r>
              <w:rPr>
                <w:rFonts w:ascii="Times New Roman" w:eastAsia="Times New Roman" w:hAnsi="Times New Roman" w:cs="Times New Roman"/>
                <w:b/>
              </w:rPr>
              <w:t xml:space="preserve">Context </w:t>
            </w:r>
            <w:r>
              <w:rPr>
                <w:rFonts w:ascii="Times New Roman" w:eastAsia="Times New Roman" w:hAnsi="Times New Roman" w:cs="Times New Roman"/>
              </w:rPr>
              <w:t xml:space="preserve">Customer::UpdateAccount(String FName, String LName, String Address, int ContactNo, String EmailAddress, string Username, string Password) </w:t>
            </w:r>
            <w:r>
              <w:rPr>
                <w:rFonts w:ascii="Times New Roman" w:eastAsia="Times New Roman" w:hAnsi="Times New Roman" w:cs="Times New Roman"/>
                <w:b/>
              </w:rPr>
              <w:t>Pre:</w:t>
            </w:r>
          </w:p>
          <w:p w:rsidR="00B60988" w:rsidRDefault="004A22C5">
            <w:pPr>
              <w:widowControl w:val="0"/>
              <w:spacing w:before="240" w:after="240" w:line="276" w:lineRule="auto"/>
              <w:rPr>
                <w:rFonts w:ascii="Times New Roman" w:eastAsia="Times New Roman" w:hAnsi="Times New Roman" w:cs="Times New Roman"/>
                <w:sz w:val="22"/>
                <w:szCs w:val="22"/>
              </w:rPr>
            </w:pPr>
            <w:r>
              <w:rPr>
                <w:rFonts w:ascii="Times New Roman" w:eastAsia="Times New Roman" w:hAnsi="Times New Roman" w:cs="Times New Roman"/>
              </w:rPr>
              <w:t>Cust_status == Update AND Cust_id != NULL</w:t>
            </w:r>
          </w:p>
          <w:p w:rsidR="00B60988" w:rsidRDefault="004A22C5">
            <w:pPr>
              <w:widowControl w:val="0"/>
              <w:spacing w:before="240" w:after="240" w:line="276" w:lineRule="auto"/>
              <w:rPr>
                <w:rFonts w:ascii="Times New Roman" w:eastAsia="Times New Roman" w:hAnsi="Times New Roman" w:cs="Times New Roman"/>
                <w:sz w:val="22"/>
                <w:szCs w:val="22"/>
              </w:rPr>
            </w:pPr>
            <w:r>
              <w:rPr>
                <w:rFonts w:ascii="Times New Roman" w:eastAsia="Times New Roman" w:hAnsi="Times New Roman" w:cs="Times New Roman"/>
                <w:b/>
              </w:rPr>
              <w:t xml:space="preserve">Context </w:t>
            </w:r>
            <w:r>
              <w:rPr>
                <w:rFonts w:ascii="Times New Roman" w:eastAsia="Times New Roman" w:hAnsi="Times New Roman" w:cs="Times New Roman"/>
              </w:rPr>
              <w:t xml:space="preserve">Customer::UpdateAccount(String FName, String LName, String Address, int ContactNo, String EmailAddress, string Username, string Password) </w:t>
            </w:r>
            <w:r>
              <w:rPr>
                <w:rFonts w:ascii="Times New Roman" w:eastAsia="Times New Roman" w:hAnsi="Times New Roman" w:cs="Times New Roman"/>
                <w:b/>
              </w:rPr>
              <w:t>Post:</w:t>
            </w:r>
          </w:p>
          <w:p w:rsidR="00B60988" w:rsidRDefault="004A22C5">
            <w:pPr>
              <w:widowControl w:val="0"/>
              <w:spacing w:before="240" w:line="276" w:lineRule="auto"/>
              <w:rPr>
                <w:rFonts w:ascii="Times New Roman" w:eastAsia="Times New Roman" w:hAnsi="Times New Roman" w:cs="Times New Roman"/>
              </w:rPr>
            </w:pPr>
            <w:r>
              <w:rPr>
                <w:rFonts w:ascii="Times New Roman" w:eastAsia="Times New Roman" w:hAnsi="Times New Roman" w:cs="Times New Roman"/>
              </w:rPr>
              <w:t>beforeedit_contactNo != afteredit_ContactNo OR</w:t>
            </w:r>
          </w:p>
          <w:p w:rsidR="00B60988" w:rsidRDefault="004A22C5">
            <w:pPr>
              <w:widowControl w:val="0"/>
              <w:rPr>
                <w:rFonts w:ascii="Times New Roman" w:eastAsia="Times New Roman" w:hAnsi="Times New Roman" w:cs="Times New Roman"/>
                <w:sz w:val="22"/>
                <w:szCs w:val="22"/>
              </w:rPr>
            </w:pPr>
            <w:r>
              <w:rPr>
                <w:rFonts w:ascii="Times New Roman" w:eastAsia="Times New Roman" w:hAnsi="Times New Roman" w:cs="Times New Roman"/>
              </w:rPr>
              <w:t>beforeedit_Emailaddress != afteredit_Emailaddress;</w:t>
            </w:r>
          </w:p>
          <w:p w:rsidR="00B60988" w:rsidRDefault="004A22C5">
            <w:pPr>
              <w:widowControl w:val="0"/>
              <w:spacing w:before="240" w:after="240" w:line="276" w:lineRule="auto"/>
              <w:rPr>
                <w:rFonts w:ascii="Times New Roman" w:eastAsia="Times New Roman" w:hAnsi="Times New Roman" w:cs="Times New Roman"/>
                <w:b/>
              </w:rPr>
            </w:pPr>
            <w:r>
              <w:rPr>
                <w:rFonts w:ascii="Times New Roman" w:eastAsia="Times New Roman" w:hAnsi="Times New Roman" w:cs="Times New Roman"/>
                <w:b/>
              </w:rPr>
              <w:t xml:space="preserve">Context </w:t>
            </w:r>
            <w:r>
              <w:rPr>
                <w:rFonts w:ascii="Times New Roman" w:eastAsia="Times New Roman" w:hAnsi="Times New Roman" w:cs="Times New Roman"/>
              </w:rPr>
              <w:t xml:space="preserve">Customer::LogOut(String FName, String LName, String Address, int ContactNo, String EmailAddress, string Username, string Password) </w:t>
            </w:r>
            <w:r>
              <w:rPr>
                <w:rFonts w:ascii="Times New Roman" w:eastAsia="Times New Roman" w:hAnsi="Times New Roman" w:cs="Times New Roman"/>
                <w:b/>
              </w:rPr>
              <w:t>Pre:</w:t>
            </w:r>
          </w:p>
          <w:p w:rsidR="00B60988" w:rsidRDefault="004A22C5">
            <w:pPr>
              <w:widowControl w:val="0"/>
              <w:spacing w:before="240" w:after="240" w:line="276" w:lineRule="auto"/>
              <w:rPr>
                <w:rFonts w:ascii="Times New Roman" w:eastAsia="Times New Roman" w:hAnsi="Times New Roman" w:cs="Times New Roman"/>
              </w:rPr>
            </w:pPr>
            <w:r>
              <w:rPr>
                <w:rFonts w:ascii="Times New Roman" w:eastAsia="Times New Roman" w:hAnsi="Times New Roman" w:cs="Times New Roman"/>
              </w:rPr>
              <w:t xml:space="preserve">Username_status == LoggedIn; </w:t>
            </w:r>
          </w:p>
          <w:p w:rsidR="00B60988" w:rsidRDefault="004A22C5">
            <w:pPr>
              <w:widowControl w:val="0"/>
              <w:spacing w:before="240" w:after="240" w:line="276" w:lineRule="auto"/>
              <w:rPr>
                <w:rFonts w:ascii="Times New Roman" w:eastAsia="Times New Roman" w:hAnsi="Times New Roman" w:cs="Times New Roman"/>
                <w:b/>
                <w:sz w:val="22"/>
                <w:szCs w:val="22"/>
              </w:rPr>
            </w:pPr>
            <w:r>
              <w:rPr>
                <w:rFonts w:ascii="Times New Roman" w:eastAsia="Times New Roman" w:hAnsi="Times New Roman" w:cs="Times New Roman"/>
                <w:b/>
              </w:rPr>
              <w:t xml:space="preserve">Context </w:t>
            </w:r>
            <w:r>
              <w:rPr>
                <w:rFonts w:ascii="Times New Roman" w:eastAsia="Times New Roman" w:hAnsi="Times New Roman" w:cs="Times New Roman"/>
              </w:rPr>
              <w:t xml:space="preserve">Customer::LogOut(String FName, String LName, String Address, int ContactNo, String EmailAddress, string Username, string Password) </w:t>
            </w:r>
            <w:r>
              <w:rPr>
                <w:rFonts w:ascii="Times New Roman" w:eastAsia="Times New Roman" w:hAnsi="Times New Roman" w:cs="Times New Roman"/>
                <w:b/>
              </w:rPr>
              <w:t>Post:</w:t>
            </w:r>
          </w:p>
          <w:p w:rsidR="00B60988" w:rsidRDefault="004A22C5">
            <w:pPr>
              <w:widowControl w:val="0"/>
              <w:spacing w:before="240" w:after="240" w:line="276" w:lineRule="auto"/>
              <w:rPr>
                <w:rFonts w:ascii="Times New Roman" w:eastAsia="Times New Roman" w:hAnsi="Times New Roman" w:cs="Times New Roman"/>
                <w:b/>
                <w:sz w:val="22"/>
                <w:szCs w:val="22"/>
              </w:rPr>
            </w:pPr>
            <w:r>
              <w:rPr>
                <w:rFonts w:ascii="Times New Roman" w:eastAsia="Times New Roman" w:hAnsi="Times New Roman" w:cs="Times New Roman"/>
              </w:rPr>
              <w:t xml:space="preserve">Username_status == LoggedOut; </w:t>
            </w:r>
          </w:p>
          <w:p w:rsidR="00B60988" w:rsidRDefault="004A22C5">
            <w:pPr>
              <w:widowControl w:val="0"/>
              <w:spacing w:before="240" w:after="240" w:line="276" w:lineRule="auto"/>
              <w:rPr>
                <w:rFonts w:ascii="Times New Roman" w:eastAsia="Times New Roman" w:hAnsi="Times New Roman" w:cs="Times New Roman"/>
                <w:b/>
                <w:sz w:val="22"/>
                <w:szCs w:val="22"/>
              </w:rPr>
            </w:pPr>
            <w:r>
              <w:rPr>
                <w:rFonts w:ascii="Times New Roman" w:eastAsia="Times New Roman" w:hAnsi="Times New Roman" w:cs="Times New Roman"/>
                <w:b/>
              </w:rPr>
              <w:t xml:space="preserve">Context </w:t>
            </w:r>
            <w:r>
              <w:rPr>
                <w:rFonts w:ascii="Times New Roman" w:eastAsia="Times New Roman" w:hAnsi="Times New Roman" w:cs="Times New Roman"/>
              </w:rPr>
              <w:t xml:space="preserve">Customer::DeleteAccount(String FName, String LName, String Address, int ContactNo, String EmailAddress, string Username, string Password) </w:t>
            </w:r>
            <w:r>
              <w:rPr>
                <w:rFonts w:ascii="Times New Roman" w:eastAsia="Times New Roman" w:hAnsi="Times New Roman" w:cs="Times New Roman"/>
                <w:b/>
              </w:rPr>
              <w:t>Pre:</w:t>
            </w:r>
          </w:p>
          <w:p w:rsidR="00B60988" w:rsidRDefault="004A22C5">
            <w:pPr>
              <w:widowControl w:val="0"/>
              <w:rPr>
                <w:rFonts w:ascii="Times New Roman" w:eastAsia="Times New Roman" w:hAnsi="Times New Roman" w:cs="Times New Roman"/>
                <w:sz w:val="22"/>
                <w:szCs w:val="22"/>
              </w:rPr>
            </w:pPr>
            <w:r>
              <w:rPr>
                <w:rFonts w:ascii="Times New Roman" w:eastAsia="Times New Roman" w:hAnsi="Times New Roman" w:cs="Times New Roman"/>
              </w:rPr>
              <w:t>Username_status == Active;</w:t>
            </w:r>
          </w:p>
          <w:p w:rsidR="00B60988" w:rsidRDefault="004A22C5">
            <w:pPr>
              <w:widowControl w:val="0"/>
              <w:spacing w:before="240" w:after="240" w:line="276" w:lineRule="auto"/>
              <w:rPr>
                <w:rFonts w:ascii="Times New Roman" w:eastAsia="Times New Roman" w:hAnsi="Times New Roman" w:cs="Times New Roman"/>
                <w:b/>
                <w:sz w:val="22"/>
                <w:szCs w:val="22"/>
              </w:rPr>
            </w:pPr>
            <w:r>
              <w:rPr>
                <w:rFonts w:ascii="Times New Roman" w:eastAsia="Times New Roman" w:hAnsi="Times New Roman" w:cs="Times New Roman"/>
                <w:b/>
              </w:rPr>
              <w:t xml:space="preserve">Context </w:t>
            </w:r>
            <w:r>
              <w:rPr>
                <w:rFonts w:ascii="Times New Roman" w:eastAsia="Times New Roman" w:hAnsi="Times New Roman" w:cs="Times New Roman"/>
              </w:rPr>
              <w:t xml:space="preserve">Customer::DeleteAccount(String FName, String LName, String Address, int ContactNo, String EmailAddress, string Username, string Password) </w:t>
            </w:r>
            <w:r>
              <w:rPr>
                <w:rFonts w:ascii="Times New Roman" w:eastAsia="Times New Roman" w:hAnsi="Times New Roman" w:cs="Times New Roman"/>
                <w:b/>
              </w:rPr>
              <w:t>Post:</w:t>
            </w:r>
          </w:p>
          <w:p w:rsidR="00B60988" w:rsidRDefault="004A22C5">
            <w:pPr>
              <w:widowControl w:val="0"/>
              <w:rPr>
                <w:rFonts w:ascii="Times New Roman" w:eastAsia="Times New Roman" w:hAnsi="Times New Roman" w:cs="Times New Roman"/>
                <w:b/>
              </w:rPr>
            </w:pPr>
            <w:r>
              <w:rPr>
                <w:rFonts w:ascii="Times New Roman" w:eastAsia="Times New Roman" w:hAnsi="Times New Roman" w:cs="Times New Roman"/>
              </w:rPr>
              <w:t xml:space="preserve">Username_status == Deleted; </w:t>
            </w:r>
            <w:r>
              <w:rPr>
                <w:rFonts w:ascii="Times New Roman" w:eastAsia="Times New Roman" w:hAnsi="Times New Roman" w:cs="Times New Roman"/>
                <w:b/>
              </w:rPr>
              <w:t xml:space="preserve">  </w:t>
            </w:r>
          </w:p>
          <w:p w:rsidR="00B60988" w:rsidRDefault="004A22C5">
            <w:pPr>
              <w:widowControl w:val="0"/>
              <w:spacing w:before="240" w:line="276" w:lineRule="auto"/>
              <w:rPr>
                <w:rFonts w:ascii="Times New Roman" w:eastAsia="Times New Roman" w:hAnsi="Times New Roman" w:cs="Times New Roman"/>
                <w:b/>
              </w:rPr>
            </w:pPr>
            <w:r>
              <w:rPr>
                <w:rFonts w:ascii="Times New Roman" w:eastAsia="Times New Roman" w:hAnsi="Times New Roman" w:cs="Times New Roman"/>
                <w:b/>
              </w:rPr>
              <w:t>Context</w:t>
            </w:r>
            <w:r>
              <w:rPr>
                <w:rFonts w:ascii="Times New Roman" w:eastAsia="Times New Roman" w:hAnsi="Times New Roman" w:cs="Times New Roman"/>
              </w:rPr>
              <w:t xml:space="preserve"> User::VerifyPassword(Username,Password) </w:t>
            </w:r>
            <w:r>
              <w:rPr>
                <w:rFonts w:ascii="Times New Roman" w:eastAsia="Times New Roman" w:hAnsi="Times New Roman" w:cs="Times New Roman"/>
                <w:b/>
              </w:rPr>
              <w:t>Pre:</w:t>
            </w:r>
          </w:p>
          <w:p w:rsidR="00B60988" w:rsidRDefault="004A22C5">
            <w:pPr>
              <w:widowControl w:val="0"/>
              <w:spacing w:before="240" w:line="276" w:lineRule="auto"/>
              <w:rPr>
                <w:rFonts w:ascii="Times New Roman" w:eastAsia="Times New Roman" w:hAnsi="Times New Roman" w:cs="Times New Roman"/>
              </w:rPr>
            </w:pPr>
            <w:r>
              <w:rPr>
                <w:rFonts w:ascii="Times New Roman" w:eastAsia="Times New Roman" w:hAnsi="Times New Roman" w:cs="Times New Roman"/>
              </w:rPr>
              <w:t>Username == exist AND</w:t>
            </w:r>
          </w:p>
          <w:p w:rsidR="00B60988" w:rsidRDefault="004A22C5">
            <w:pPr>
              <w:widowControl w:val="0"/>
              <w:spacing w:before="240" w:line="276" w:lineRule="auto"/>
              <w:rPr>
                <w:rFonts w:ascii="Times New Roman" w:eastAsia="Times New Roman" w:hAnsi="Times New Roman" w:cs="Times New Roman"/>
              </w:rPr>
            </w:pPr>
            <w:r>
              <w:rPr>
                <w:rFonts w:ascii="Times New Roman" w:eastAsia="Times New Roman" w:hAnsi="Times New Roman" w:cs="Times New Roman"/>
              </w:rPr>
              <w:t>Password != NULL;</w:t>
            </w:r>
          </w:p>
          <w:p w:rsidR="00B60988" w:rsidRDefault="004A22C5">
            <w:pPr>
              <w:widowControl w:val="0"/>
              <w:spacing w:before="240" w:line="276" w:lineRule="auto"/>
              <w:rPr>
                <w:rFonts w:ascii="Times New Roman" w:eastAsia="Times New Roman" w:hAnsi="Times New Roman" w:cs="Times New Roman"/>
                <w:b/>
              </w:rPr>
            </w:pPr>
            <w:r>
              <w:rPr>
                <w:rFonts w:ascii="Times New Roman" w:eastAsia="Times New Roman" w:hAnsi="Times New Roman" w:cs="Times New Roman"/>
                <w:b/>
              </w:rPr>
              <w:lastRenderedPageBreak/>
              <w:t>Context</w:t>
            </w:r>
            <w:r>
              <w:rPr>
                <w:rFonts w:ascii="Times New Roman" w:eastAsia="Times New Roman" w:hAnsi="Times New Roman" w:cs="Times New Roman"/>
              </w:rPr>
              <w:t xml:space="preserve"> User::VerifyPassword(Username,Password) </w:t>
            </w:r>
            <w:r>
              <w:rPr>
                <w:rFonts w:ascii="Times New Roman" w:eastAsia="Times New Roman" w:hAnsi="Times New Roman" w:cs="Times New Roman"/>
                <w:b/>
              </w:rPr>
              <w:t>Post:</w:t>
            </w:r>
          </w:p>
          <w:p w:rsidR="00B60988" w:rsidRDefault="004A22C5">
            <w:pPr>
              <w:widowControl w:val="0"/>
              <w:rPr>
                <w:rFonts w:ascii="Times New Roman" w:eastAsia="Times New Roman" w:hAnsi="Times New Roman" w:cs="Times New Roman"/>
              </w:rPr>
            </w:pPr>
            <w:r>
              <w:rPr>
                <w:rFonts w:ascii="Times New Roman" w:eastAsia="Times New Roman" w:hAnsi="Times New Roman" w:cs="Times New Roman"/>
              </w:rPr>
              <w:t>Username_status == Active;</w:t>
            </w:r>
          </w:p>
          <w:p w:rsidR="00B60988" w:rsidRDefault="004A22C5">
            <w:pPr>
              <w:widowControl w:val="0"/>
              <w:spacing w:before="240" w:line="276" w:lineRule="auto"/>
              <w:rPr>
                <w:rFonts w:ascii="Times New Roman" w:eastAsia="Times New Roman" w:hAnsi="Times New Roman" w:cs="Times New Roman"/>
                <w:b/>
              </w:rPr>
            </w:pPr>
            <w:r>
              <w:rPr>
                <w:rFonts w:ascii="Times New Roman" w:eastAsia="Times New Roman" w:hAnsi="Times New Roman" w:cs="Times New Roman"/>
                <w:b/>
              </w:rPr>
              <w:t>Context</w:t>
            </w:r>
            <w:r>
              <w:rPr>
                <w:rFonts w:ascii="Times New Roman" w:eastAsia="Times New Roman" w:hAnsi="Times New Roman" w:cs="Times New Roman"/>
              </w:rPr>
              <w:t xml:space="preserve"> User::VerifyUserID(Username,Password) </w:t>
            </w:r>
            <w:r>
              <w:rPr>
                <w:rFonts w:ascii="Times New Roman" w:eastAsia="Times New Roman" w:hAnsi="Times New Roman" w:cs="Times New Roman"/>
                <w:b/>
              </w:rPr>
              <w:t>Pre:</w:t>
            </w:r>
          </w:p>
          <w:p w:rsidR="00B60988" w:rsidRDefault="004A22C5">
            <w:pPr>
              <w:widowControl w:val="0"/>
              <w:spacing w:before="240" w:line="276" w:lineRule="auto"/>
              <w:rPr>
                <w:rFonts w:ascii="Times New Roman" w:eastAsia="Times New Roman" w:hAnsi="Times New Roman" w:cs="Times New Roman"/>
              </w:rPr>
            </w:pPr>
            <w:r>
              <w:rPr>
                <w:rFonts w:ascii="Times New Roman" w:eastAsia="Times New Roman" w:hAnsi="Times New Roman" w:cs="Times New Roman"/>
              </w:rPr>
              <w:t>Username == exist AND</w:t>
            </w:r>
          </w:p>
          <w:p w:rsidR="00B60988" w:rsidRDefault="004A22C5">
            <w:pPr>
              <w:widowControl w:val="0"/>
              <w:spacing w:before="240" w:line="276" w:lineRule="auto"/>
              <w:rPr>
                <w:rFonts w:ascii="Times New Roman" w:eastAsia="Times New Roman" w:hAnsi="Times New Roman" w:cs="Times New Roman"/>
              </w:rPr>
            </w:pPr>
            <w:r>
              <w:rPr>
                <w:rFonts w:ascii="Times New Roman" w:eastAsia="Times New Roman" w:hAnsi="Times New Roman" w:cs="Times New Roman"/>
              </w:rPr>
              <w:t>Password == Username.Password;</w:t>
            </w:r>
          </w:p>
          <w:p w:rsidR="00B60988" w:rsidRDefault="004A22C5">
            <w:pPr>
              <w:widowControl w:val="0"/>
              <w:spacing w:before="240" w:line="276" w:lineRule="auto"/>
              <w:rPr>
                <w:rFonts w:ascii="Times New Roman" w:eastAsia="Times New Roman" w:hAnsi="Times New Roman" w:cs="Times New Roman"/>
                <w:b/>
              </w:rPr>
            </w:pPr>
            <w:r>
              <w:rPr>
                <w:rFonts w:ascii="Times New Roman" w:eastAsia="Times New Roman" w:hAnsi="Times New Roman" w:cs="Times New Roman"/>
                <w:b/>
              </w:rPr>
              <w:t>Context</w:t>
            </w:r>
            <w:r>
              <w:rPr>
                <w:rFonts w:ascii="Times New Roman" w:eastAsia="Times New Roman" w:hAnsi="Times New Roman" w:cs="Times New Roman"/>
              </w:rPr>
              <w:t xml:space="preserve"> Customer::VerifyUserID(Username,Password) </w:t>
            </w:r>
            <w:r>
              <w:rPr>
                <w:rFonts w:ascii="Times New Roman" w:eastAsia="Times New Roman" w:hAnsi="Times New Roman" w:cs="Times New Roman"/>
                <w:b/>
              </w:rPr>
              <w:t>Post:</w:t>
            </w:r>
          </w:p>
          <w:p w:rsidR="00B60988" w:rsidRDefault="004A22C5">
            <w:pPr>
              <w:widowControl w:val="0"/>
              <w:rPr>
                <w:rFonts w:ascii="Times New Roman" w:eastAsia="Times New Roman" w:hAnsi="Times New Roman" w:cs="Times New Roman"/>
              </w:rPr>
            </w:pPr>
            <w:r>
              <w:rPr>
                <w:rFonts w:ascii="Times New Roman" w:eastAsia="Times New Roman" w:hAnsi="Times New Roman" w:cs="Times New Roman"/>
              </w:rPr>
              <w:t>Username_status == Active;</w:t>
            </w:r>
          </w:p>
          <w:p w:rsidR="00B60988" w:rsidRDefault="004A22C5">
            <w:pPr>
              <w:widowControl w:val="0"/>
              <w:spacing w:before="240" w:line="276" w:lineRule="auto"/>
              <w:rPr>
                <w:rFonts w:ascii="Times New Roman" w:eastAsia="Times New Roman" w:hAnsi="Times New Roman" w:cs="Times New Roman"/>
              </w:rPr>
            </w:pPr>
            <w:r>
              <w:rPr>
                <w:rFonts w:ascii="Times New Roman" w:eastAsia="Times New Roman" w:hAnsi="Times New Roman" w:cs="Times New Roman"/>
                <w:b/>
              </w:rPr>
              <w:t>Context</w:t>
            </w:r>
            <w:r>
              <w:rPr>
                <w:rFonts w:ascii="Times New Roman" w:eastAsia="Times New Roman" w:hAnsi="Times New Roman" w:cs="Times New Roman"/>
              </w:rPr>
              <w:t xml:space="preserve"> Customer::ChangePassoword(Username,Password,NoOf3CFailure,Username_status)</w:t>
            </w:r>
            <w:r>
              <w:rPr>
                <w:rFonts w:ascii="Times New Roman" w:eastAsia="Times New Roman" w:hAnsi="Times New Roman" w:cs="Times New Roman"/>
                <w:b/>
              </w:rPr>
              <w:t xml:space="preserve"> Pre:</w:t>
            </w:r>
            <w:r>
              <w:rPr>
                <w:rFonts w:ascii="Times New Roman" w:eastAsia="Times New Roman" w:hAnsi="Times New Roman" w:cs="Times New Roman"/>
              </w:rPr>
              <w:t xml:space="preserve">       NoOf3CFailure == range (0,3) AND</w:t>
            </w:r>
          </w:p>
          <w:p w:rsidR="00B60988" w:rsidRDefault="004A22C5">
            <w:pPr>
              <w:widowControl w:val="0"/>
              <w:spacing w:before="240" w:line="276" w:lineRule="auto"/>
              <w:rPr>
                <w:rFonts w:ascii="Times New Roman" w:eastAsia="Times New Roman" w:hAnsi="Times New Roman" w:cs="Times New Roman"/>
              </w:rPr>
            </w:pPr>
            <w:r>
              <w:rPr>
                <w:rFonts w:ascii="Times New Roman" w:eastAsia="Times New Roman" w:hAnsi="Times New Roman" w:cs="Times New Roman"/>
              </w:rPr>
              <w:t>Username_status == Active;</w:t>
            </w:r>
          </w:p>
          <w:p w:rsidR="00B60988" w:rsidRDefault="004A22C5">
            <w:pPr>
              <w:widowControl w:val="0"/>
              <w:spacing w:before="240" w:line="276" w:lineRule="auto"/>
              <w:rPr>
                <w:rFonts w:ascii="Times New Roman" w:eastAsia="Times New Roman" w:hAnsi="Times New Roman" w:cs="Times New Roman"/>
              </w:rPr>
            </w:pPr>
            <w:r>
              <w:rPr>
                <w:rFonts w:ascii="Times New Roman" w:eastAsia="Times New Roman" w:hAnsi="Times New Roman" w:cs="Times New Roman"/>
                <w:b/>
              </w:rPr>
              <w:t xml:space="preserve">Context </w:t>
            </w:r>
            <w:r>
              <w:rPr>
                <w:rFonts w:ascii="Times New Roman" w:eastAsia="Times New Roman" w:hAnsi="Times New Roman" w:cs="Times New Roman"/>
              </w:rPr>
              <w:t>Customer::ChangePassoword(Username,Password,NoOf3CFailure,Username_status, NewPassword) Post: NoOf3CFailure == 0 AND</w:t>
            </w:r>
          </w:p>
          <w:p w:rsidR="00B60988" w:rsidRDefault="004A22C5">
            <w:pPr>
              <w:widowControl w:val="0"/>
              <w:spacing w:before="240" w:line="276" w:lineRule="auto"/>
              <w:rPr>
                <w:rFonts w:ascii="Times New Roman" w:eastAsia="Times New Roman" w:hAnsi="Times New Roman" w:cs="Times New Roman"/>
              </w:rPr>
            </w:pPr>
            <w:r>
              <w:rPr>
                <w:rFonts w:ascii="Times New Roman" w:eastAsia="Times New Roman" w:hAnsi="Times New Roman" w:cs="Times New Roman"/>
              </w:rPr>
              <w:t>Username_status == Active AND NewPassword != NULL</w:t>
            </w:r>
            <w:del w:id="36" w:author="Dr. Yongming Tang" w:date="2020-11-16T11:51:00Z">
              <w:r w:rsidDel="00B537B7">
                <w:rPr>
                  <w:rFonts w:ascii="Times New Roman" w:eastAsia="Times New Roman" w:hAnsi="Times New Roman" w:cs="Times New Roman"/>
                </w:rPr>
                <w:delText>;</w:delText>
              </w:r>
            </w:del>
            <w:ins w:id="37" w:author="Dr. Yongming Tang" w:date="2020-11-16T11:51:00Z">
              <w:r w:rsidR="00B537B7">
                <w:rPr>
                  <w:rFonts w:ascii="Times New Roman" w:eastAsia="Times New Roman" w:hAnsi="Times New Roman" w:cs="Times New Roman"/>
                </w:rPr>
                <w:t xml:space="preserve"> AND NewPassword !=Password</w:t>
              </w:r>
            </w:ins>
          </w:p>
          <w:p w:rsidR="00B60988" w:rsidRDefault="004A22C5">
            <w:pPr>
              <w:widowControl w:val="0"/>
              <w:spacing w:before="240" w:line="276" w:lineRule="auto"/>
              <w:rPr>
                <w:rFonts w:ascii="Times New Roman" w:eastAsia="Times New Roman" w:hAnsi="Times New Roman" w:cs="Times New Roman"/>
                <w:b/>
              </w:rPr>
            </w:pPr>
            <w:r>
              <w:rPr>
                <w:rFonts w:ascii="Times New Roman" w:eastAsia="Times New Roman" w:hAnsi="Times New Roman" w:cs="Times New Roman"/>
                <w:b/>
              </w:rPr>
              <w:t>Context</w:t>
            </w:r>
            <w:r>
              <w:rPr>
                <w:rFonts w:ascii="Times New Roman" w:eastAsia="Times New Roman" w:hAnsi="Times New Roman" w:cs="Times New Roman"/>
              </w:rPr>
              <w:t xml:space="preserve"> Customer::Login(User_ID,Password) </w:t>
            </w:r>
            <w:r>
              <w:rPr>
                <w:rFonts w:ascii="Times New Roman" w:eastAsia="Times New Roman" w:hAnsi="Times New Roman" w:cs="Times New Roman"/>
                <w:b/>
              </w:rPr>
              <w:t>Pre:</w:t>
            </w:r>
          </w:p>
          <w:p w:rsidR="00B60988" w:rsidRDefault="004A22C5">
            <w:pPr>
              <w:widowControl w:val="0"/>
              <w:spacing w:before="240" w:line="276" w:lineRule="auto"/>
              <w:rPr>
                <w:rFonts w:ascii="Times New Roman" w:eastAsia="Times New Roman" w:hAnsi="Times New Roman" w:cs="Times New Roman"/>
              </w:rPr>
            </w:pPr>
            <w:r>
              <w:rPr>
                <w:rFonts w:ascii="Times New Roman" w:eastAsia="Times New Roman" w:hAnsi="Times New Roman" w:cs="Times New Roman"/>
              </w:rPr>
              <w:t>User_ID == true AND</w:t>
            </w:r>
          </w:p>
          <w:p w:rsidR="00B60988" w:rsidRDefault="004A22C5">
            <w:pPr>
              <w:widowControl w:val="0"/>
              <w:spacing w:before="240" w:line="276" w:lineRule="auto"/>
              <w:rPr>
                <w:rFonts w:ascii="Times New Roman" w:eastAsia="Times New Roman" w:hAnsi="Times New Roman" w:cs="Times New Roman"/>
              </w:rPr>
            </w:pPr>
            <w:r>
              <w:rPr>
                <w:rFonts w:ascii="Times New Roman" w:eastAsia="Times New Roman" w:hAnsi="Times New Roman" w:cs="Times New Roman"/>
              </w:rPr>
              <w:t>Password == true</w:t>
            </w:r>
            <w:ins w:id="38" w:author="Dr. Yongming Tang" w:date="2020-11-16T11:52:00Z">
              <w:r w:rsidR="00B537B7">
                <w:rPr>
                  <w:rFonts w:ascii="Times New Roman" w:eastAsia="Times New Roman" w:hAnsi="Times New Roman" w:cs="Times New Roman"/>
                </w:rPr>
                <w:t xml:space="preserve"> AND Status == </w:t>
              </w:r>
            </w:ins>
            <w:ins w:id="39" w:author="Dr. Yongming Tang" w:date="2020-11-16T11:53:00Z">
              <w:r w:rsidR="00B537B7">
                <w:rPr>
                  <w:rFonts w:ascii="Times New Roman" w:eastAsia="Times New Roman" w:hAnsi="Times New Roman" w:cs="Times New Roman"/>
                </w:rPr>
                <w:t>“</w:t>
              </w:r>
            </w:ins>
            <w:ins w:id="40" w:author="Dr. Yongming Tang" w:date="2020-11-16T11:52:00Z">
              <w:r w:rsidR="00B537B7">
                <w:rPr>
                  <w:rFonts w:ascii="Times New Roman" w:eastAsia="Times New Roman" w:hAnsi="Times New Roman" w:cs="Times New Roman"/>
                </w:rPr>
                <w:t>LoggedOut</w:t>
              </w:r>
            </w:ins>
            <w:ins w:id="41" w:author="Dr. Yongming Tang" w:date="2020-11-16T11:53:00Z">
              <w:r w:rsidR="00B537B7">
                <w:rPr>
                  <w:rFonts w:ascii="Times New Roman" w:eastAsia="Times New Roman" w:hAnsi="Times New Roman" w:cs="Times New Roman"/>
                </w:rPr>
                <w:t>”</w:t>
              </w:r>
            </w:ins>
          </w:p>
          <w:p w:rsidR="00B60988" w:rsidRDefault="004A22C5">
            <w:pPr>
              <w:widowControl w:val="0"/>
              <w:spacing w:before="240" w:line="276" w:lineRule="auto"/>
              <w:rPr>
                <w:rFonts w:ascii="Times New Roman" w:eastAsia="Times New Roman" w:hAnsi="Times New Roman" w:cs="Times New Roman"/>
                <w:b/>
              </w:rPr>
            </w:pPr>
            <w:r>
              <w:rPr>
                <w:rFonts w:ascii="Times New Roman" w:eastAsia="Times New Roman" w:hAnsi="Times New Roman" w:cs="Times New Roman"/>
                <w:b/>
              </w:rPr>
              <w:t>Context</w:t>
            </w:r>
            <w:r>
              <w:rPr>
                <w:rFonts w:ascii="Times New Roman" w:eastAsia="Times New Roman" w:hAnsi="Times New Roman" w:cs="Times New Roman"/>
              </w:rPr>
              <w:t xml:space="preserve"> Customer::Login(User_ID,Password) </w:t>
            </w:r>
            <w:r>
              <w:rPr>
                <w:rFonts w:ascii="Times New Roman" w:eastAsia="Times New Roman" w:hAnsi="Times New Roman" w:cs="Times New Roman"/>
                <w:b/>
              </w:rPr>
              <w:t>Post:</w:t>
            </w:r>
          </w:p>
          <w:p w:rsidR="00B60988" w:rsidRDefault="004A22C5">
            <w:pPr>
              <w:widowControl w:val="0"/>
              <w:rPr>
                <w:rFonts w:ascii="Times New Roman" w:eastAsia="Times New Roman" w:hAnsi="Times New Roman" w:cs="Times New Roman"/>
              </w:rPr>
            </w:pPr>
            <w:r>
              <w:rPr>
                <w:rFonts w:ascii="Times New Roman" w:eastAsia="Times New Roman" w:hAnsi="Times New Roman" w:cs="Times New Roman"/>
              </w:rPr>
              <w:t xml:space="preserve">Username_status == </w:t>
            </w:r>
            <w:ins w:id="42" w:author="Dr. Yongming Tang" w:date="2020-11-16T11:53:00Z">
              <w:r w:rsidR="00B537B7">
                <w:rPr>
                  <w:rFonts w:ascii="Times New Roman" w:eastAsia="Times New Roman" w:hAnsi="Times New Roman" w:cs="Times New Roman"/>
                </w:rPr>
                <w:t>“</w:t>
              </w:r>
            </w:ins>
            <w:ins w:id="43" w:author="Dr. Yongming Tang" w:date="2020-11-16T11:52:00Z">
              <w:r w:rsidR="00B537B7">
                <w:rPr>
                  <w:rFonts w:ascii="Times New Roman" w:eastAsia="Times New Roman" w:hAnsi="Times New Roman" w:cs="Times New Roman"/>
                </w:rPr>
                <w:t>LoggedIn</w:t>
              </w:r>
            </w:ins>
            <w:ins w:id="44" w:author="Dr. Yongming Tang" w:date="2020-11-16T11:53:00Z">
              <w:r w:rsidR="00B537B7">
                <w:rPr>
                  <w:rFonts w:ascii="Times New Roman" w:eastAsia="Times New Roman" w:hAnsi="Times New Roman" w:cs="Times New Roman"/>
                </w:rPr>
                <w:t>”</w:t>
              </w:r>
            </w:ins>
            <w:del w:id="45" w:author="Dr. Yongming Tang" w:date="2020-11-16T11:52:00Z">
              <w:r w:rsidDel="00B537B7">
                <w:rPr>
                  <w:rFonts w:ascii="Times New Roman" w:eastAsia="Times New Roman" w:hAnsi="Times New Roman" w:cs="Times New Roman"/>
                </w:rPr>
                <w:delText>Active</w:delText>
              </w:r>
            </w:del>
            <w:r>
              <w:rPr>
                <w:rFonts w:ascii="Times New Roman" w:eastAsia="Times New Roman" w:hAnsi="Times New Roman" w:cs="Times New Roman"/>
              </w:rPr>
              <w:t xml:space="preserve">;   </w:t>
            </w:r>
          </w:p>
          <w:p w:rsidR="00B60988" w:rsidRDefault="00B60988">
            <w:pPr>
              <w:widowControl w:val="0"/>
              <w:rPr>
                <w:rFonts w:ascii="Times New Roman" w:eastAsia="Times New Roman" w:hAnsi="Times New Roman" w:cs="Times New Roman"/>
                <w:b/>
              </w:rPr>
            </w:pPr>
          </w:p>
        </w:tc>
      </w:tr>
    </w:tbl>
    <w:p w:rsidR="00B60988" w:rsidRDefault="00B60988">
      <w:pPr>
        <w:spacing w:line="254" w:lineRule="auto"/>
        <w:ind w:left="720"/>
        <w:rPr>
          <w:rFonts w:ascii="Times New Roman" w:eastAsia="Times New Roman" w:hAnsi="Times New Roman" w:cs="Times New Roman"/>
          <w:b/>
          <w:sz w:val="22"/>
          <w:szCs w:val="22"/>
        </w:rPr>
      </w:pPr>
    </w:p>
    <w:p w:rsidR="00B60988" w:rsidRDefault="00B60988">
      <w:pPr>
        <w:pBdr>
          <w:top w:val="nil"/>
          <w:left w:val="nil"/>
          <w:bottom w:val="nil"/>
          <w:right w:val="nil"/>
          <w:between w:val="nil"/>
        </w:pBdr>
        <w:spacing w:line="254" w:lineRule="auto"/>
        <w:rPr>
          <w:rFonts w:ascii="Times New Roman" w:eastAsia="Times New Roman" w:hAnsi="Times New Roman" w:cs="Times New Roman"/>
          <w:b/>
          <w:color w:val="000000"/>
          <w:sz w:val="22"/>
          <w:szCs w:val="22"/>
        </w:rPr>
      </w:pPr>
    </w:p>
    <w:p w:rsidR="00B60988" w:rsidRDefault="004A22C5">
      <w:pPr>
        <w:spacing w:line="254" w:lineRule="auto"/>
        <w:ind w:firstLine="720"/>
        <w:rPr>
          <w:rFonts w:ascii="Times New Roman" w:eastAsia="Times New Roman" w:hAnsi="Times New Roman" w:cs="Times New Roman"/>
          <w:b/>
          <w:color w:val="000000"/>
          <w:sz w:val="22"/>
          <w:szCs w:val="22"/>
        </w:rPr>
      </w:pPr>
      <w:r>
        <w:rPr>
          <w:rFonts w:ascii="Times New Roman" w:eastAsia="Times New Roman" w:hAnsi="Times New Roman" w:cs="Times New Roman"/>
          <w:b/>
          <w:sz w:val="28"/>
          <w:szCs w:val="28"/>
        </w:rPr>
        <w:t>Credit Card:</w:t>
      </w:r>
    </w:p>
    <w:p w:rsidR="00B60988" w:rsidRDefault="00B60988">
      <w:pPr>
        <w:spacing w:line="254" w:lineRule="auto"/>
        <w:rPr>
          <w:rFonts w:ascii="Times New Roman" w:eastAsia="Times New Roman" w:hAnsi="Times New Roman" w:cs="Times New Roman"/>
          <w:b/>
          <w:sz w:val="22"/>
          <w:szCs w:val="22"/>
        </w:rPr>
      </w:pPr>
    </w:p>
    <w:tbl>
      <w:tblPr>
        <w:tblStyle w:val="aff7"/>
        <w:tblW w:w="877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775"/>
      </w:tblGrid>
      <w:tr w:rsidR="00B60988">
        <w:tc>
          <w:tcPr>
            <w:tcW w:w="8775" w:type="dxa"/>
            <w:shd w:val="clear" w:color="auto" w:fill="auto"/>
            <w:tcMar>
              <w:top w:w="100" w:type="dxa"/>
              <w:left w:w="100" w:type="dxa"/>
              <w:bottom w:w="100" w:type="dxa"/>
              <w:right w:w="100" w:type="dxa"/>
            </w:tcMar>
          </w:tcPr>
          <w:p w:rsidR="00B60988" w:rsidRDefault="004A22C5">
            <w:pPr>
              <w:widowControl w:val="0"/>
              <w:rPr>
                <w:rFonts w:ascii="Times New Roman" w:eastAsia="Times New Roman" w:hAnsi="Times New Roman" w:cs="Times New Roman"/>
                <w:sz w:val="22"/>
                <w:szCs w:val="22"/>
              </w:rPr>
            </w:pPr>
            <w:r>
              <w:rPr>
                <w:rFonts w:ascii="Times New Roman" w:eastAsia="Times New Roman" w:hAnsi="Times New Roman" w:cs="Times New Roman"/>
                <w:b/>
                <w:sz w:val="22"/>
                <w:szCs w:val="22"/>
              </w:rPr>
              <w:t xml:space="preserve">context </w:t>
            </w:r>
            <w:r>
              <w:rPr>
                <w:rFonts w:ascii="Times New Roman" w:eastAsia="Times New Roman" w:hAnsi="Times New Roman" w:cs="Times New Roman"/>
              </w:rPr>
              <w:t>CreditCard</w:t>
            </w:r>
            <w:r>
              <w:rPr>
                <w:rFonts w:ascii="Times New Roman" w:eastAsia="Times New Roman" w:hAnsi="Times New Roman" w:cs="Times New Roman"/>
                <w:sz w:val="22"/>
                <w:szCs w:val="22"/>
              </w:rPr>
              <w:t xml:space="preserve"> </w:t>
            </w:r>
            <w:r>
              <w:rPr>
                <w:rFonts w:ascii="Times New Roman" w:eastAsia="Times New Roman" w:hAnsi="Times New Roman" w:cs="Times New Roman"/>
                <w:b/>
                <w:sz w:val="22"/>
                <w:szCs w:val="22"/>
              </w:rPr>
              <w:t>inv</w:t>
            </w:r>
            <w:r>
              <w:rPr>
                <w:rFonts w:ascii="Times New Roman" w:eastAsia="Times New Roman" w:hAnsi="Times New Roman" w:cs="Times New Roman"/>
                <w:sz w:val="22"/>
                <w:szCs w:val="22"/>
              </w:rPr>
              <w:t>:</w:t>
            </w:r>
          </w:p>
          <w:p w:rsidR="00B60988" w:rsidRDefault="004A22C5">
            <w:pPr>
              <w:widowControl w:val="0"/>
              <w:spacing w:before="240" w:after="240"/>
              <w:jc w:val="both"/>
              <w:rPr>
                <w:rFonts w:ascii="Times New Roman" w:eastAsia="Times New Roman" w:hAnsi="Times New Roman" w:cs="Times New Roman"/>
              </w:rPr>
            </w:pPr>
            <w:r>
              <w:rPr>
                <w:rFonts w:ascii="Times New Roman" w:eastAsia="Times New Roman" w:hAnsi="Times New Roman" w:cs="Times New Roman"/>
              </w:rPr>
              <w:t>Creditcard_No!= NULL AND CreditCard_NoLenght==16</w:t>
            </w:r>
          </w:p>
          <w:p w:rsidR="00B60988" w:rsidRDefault="004A22C5">
            <w:pPr>
              <w:widowControl w:val="0"/>
              <w:spacing w:before="240" w:after="240"/>
              <w:jc w:val="both"/>
              <w:rPr>
                <w:rFonts w:ascii="Times New Roman" w:eastAsia="Times New Roman" w:hAnsi="Times New Roman" w:cs="Times New Roman"/>
              </w:rPr>
            </w:pPr>
            <w:r>
              <w:rPr>
                <w:rFonts w:ascii="Times New Roman" w:eastAsia="Times New Roman" w:hAnsi="Times New Roman" w:cs="Times New Roman"/>
              </w:rPr>
              <w:lastRenderedPageBreak/>
              <w:t>AND For each characer, CreditCard_No&gt;=0 AND CreditCard_No&lt;=9</w:t>
            </w:r>
          </w:p>
          <w:p w:rsidR="00B60988" w:rsidRDefault="004A22C5">
            <w:pPr>
              <w:widowControl w:val="0"/>
              <w:spacing w:before="240" w:after="240"/>
              <w:jc w:val="both"/>
              <w:rPr>
                <w:rFonts w:ascii="Times New Roman" w:eastAsia="Times New Roman" w:hAnsi="Times New Roman" w:cs="Times New Roman"/>
              </w:rPr>
            </w:pPr>
            <w:r>
              <w:rPr>
                <w:rFonts w:ascii="Times New Roman" w:eastAsia="Times New Roman" w:hAnsi="Times New Roman" w:cs="Times New Roman"/>
              </w:rPr>
              <w:t>AND BillingAddress!=NULL AND ExpirationDate&gt;TodayDate AND CVV!=NULL</w:t>
            </w:r>
          </w:p>
          <w:p w:rsidR="00B60988" w:rsidRDefault="004A22C5">
            <w:pPr>
              <w:widowControl w:val="0"/>
              <w:spacing w:before="240" w:after="240"/>
              <w:jc w:val="both"/>
              <w:rPr>
                <w:rFonts w:ascii="Times New Roman" w:eastAsia="Times New Roman" w:hAnsi="Times New Roman" w:cs="Times New Roman"/>
              </w:rPr>
            </w:pPr>
            <w:r>
              <w:rPr>
                <w:rFonts w:ascii="Times New Roman" w:eastAsia="Times New Roman" w:hAnsi="Times New Roman" w:cs="Times New Roman"/>
              </w:rPr>
              <w:t>AND CVV.lenght==3 AND Each char in CVV&gt;=0</w:t>
            </w:r>
          </w:p>
          <w:p w:rsidR="00B60988" w:rsidRDefault="004A22C5">
            <w:pPr>
              <w:widowControl w:val="0"/>
              <w:spacing w:before="240" w:after="240"/>
              <w:jc w:val="both"/>
              <w:rPr>
                <w:rFonts w:ascii="Times New Roman" w:eastAsia="Times New Roman" w:hAnsi="Times New Roman" w:cs="Times New Roman"/>
              </w:rPr>
            </w:pPr>
            <w:r>
              <w:rPr>
                <w:rFonts w:ascii="Times New Roman" w:eastAsia="Times New Roman" w:hAnsi="Times New Roman" w:cs="Times New Roman"/>
              </w:rPr>
              <w:t>AND Each char in CVV&lt;=9 AND</w:t>
            </w:r>
          </w:p>
          <w:p w:rsidR="00B60988" w:rsidRDefault="004A22C5">
            <w:pPr>
              <w:widowControl w:val="0"/>
              <w:spacing w:before="240" w:after="240"/>
              <w:jc w:val="both"/>
              <w:rPr>
                <w:rFonts w:ascii="Times New Roman" w:eastAsia="Times New Roman" w:hAnsi="Times New Roman" w:cs="Times New Roman"/>
              </w:rPr>
            </w:pPr>
            <w:r>
              <w:rPr>
                <w:rFonts w:ascii="Times New Roman" w:eastAsia="Times New Roman" w:hAnsi="Times New Roman" w:cs="Times New Roman"/>
              </w:rPr>
              <w:t>Verify(Creditcard_No,balance,productprice);</w:t>
            </w:r>
          </w:p>
          <w:p w:rsidR="00B60988" w:rsidRDefault="004A22C5">
            <w:pPr>
              <w:widowControl w:val="0"/>
              <w:spacing w:before="240" w:line="276" w:lineRule="auto"/>
              <w:rPr>
                <w:rFonts w:ascii="Times New Roman" w:eastAsia="Times New Roman" w:hAnsi="Times New Roman" w:cs="Times New Roman"/>
                <w:b/>
              </w:rPr>
            </w:pPr>
            <w:r>
              <w:rPr>
                <w:rFonts w:ascii="Times New Roman" w:eastAsia="Times New Roman" w:hAnsi="Times New Roman" w:cs="Times New Roman"/>
                <w:b/>
              </w:rPr>
              <w:t>Context</w:t>
            </w:r>
            <w:r>
              <w:rPr>
                <w:rFonts w:ascii="Times New Roman" w:eastAsia="Times New Roman" w:hAnsi="Times New Roman" w:cs="Times New Roman"/>
              </w:rPr>
              <w:t xml:space="preserve"> CreditCard::CheckBalance(Creditcard_No) </w:t>
            </w:r>
            <w:r>
              <w:rPr>
                <w:rFonts w:ascii="Times New Roman" w:eastAsia="Times New Roman" w:hAnsi="Times New Roman" w:cs="Times New Roman"/>
                <w:b/>
              </w:rPr>
              <w:t>Pre:</w:t>
            </w:r>
          </w:p>
          <w:p w:rsidR="00B60988" w:rsidRDefault="004A22C5">
            <w:pPr>
              <w:widowControl w:val="0"/>
              <w:spacing w:before="240" w:line="276" w:lineRule="auto"/>
              <w:rPr>
                <w:rFonts w:ascii="Times New Roman" w:eastAsia="Times New Roman" w:hAnsi="Times New Roman" w:cs="Times New Roman"/>
              </w:rPr>
            </w:pPr>
            <w:r>
              <w:rPr>
                <w:rFonts w:ascii="Times New Roman" w:eastAsia="Times New Roman" w:hAnsi="Times New Roman" w:cs="Times New Roman"/>
              </w:rPr>
              <w:t xml:space="preserve">  Creditcard_No == true</w:t>
            </w:r>
          </w:p>
          <w:p w:rsidR="00B60988" w:rsidRDefault="004A22C5">
            <w:pPr>
              <w:widowControl w:val="0"/>
              <w:spacing w:before="240" w:line="276" w:lineRule="auto"/>
              <w:rPr>
                <w:rFonts w:ascii="Times New Roman" w:eastAsia="Times New Roman" w:hAnsi="Times New Roman" w:cs="Times New Roman"/>
                <w:b/>
              </w:rPr>
            </w:pPr>
            <w:r>
              <w:rPr>
                <w:rFonts w:ascii="Times New Roman" w:eastAsia="Times New Roman" w:hAnsi="Times New Roman" w:cs="Times New Roman"/>
                <w:b/>
              </w:rPr>
              <w:t>Context</w:t>
            </w:r>
            <w:r>
              <w:rPr>
                <w:rFonts w:ascii="Times New Roman" w:eastAsia="Times New Roman" w:hAnsi="Times New Roman" w:cs="Times New Roman"/>
              </w:rPr>
              <w:t xml:space="preserve"> CreditCard::CheckBalance(Creditcard_No) </w:t>
            </w:r>
            <w:r>
              <w:rPr>
                <w:rFonts w:ascii="Times New Roman" w:eastAsia="Times New Roman" w:hAnsi="Times New Roman" w:cs="Times New Roman"/>
                <w:b/>
              </w:rPr>
              <w:t>Post:</w:t>
            </w:r>
          </w:p>
          <w:p w:rsidR="00B60988" w:rsidRDefault="004A22C5">
            <w:pPr>
              <w:widowControl w:val="0"/>
              <w:spacing w:before="240" w:line="276" w:lineRule="auto"/>
              <w:rPr>
                <w:rFonts w:ascii="Times New Roman" w:eastAsia="Times New Roman" w:hAnsi="Times New Roman" w:cs="Times New Roman"/>
              </w:rPr>
            </w:pPr>
            <w:r>
              <w:rPr>
                <w:rFonts w:ascii="Times New Roman" w:eastAsia="Times New Roman" w:hAnsi="Times New Roman" w:cs="Times New Roman"/>
              </w:rPr>
              <w:t xml:space="preserve">  Credicardstatus= active OR</w:t>
            </w:r>
          </w:p>
          <w:p w:rsidR="00B60988" w:rsidRDefault="004A22C5">
            <w:pPr>
              <w:widowControl w:val="0"/>
              <w:spacing w:before="240" w:line="276" w:lineRule="auto"/>
              <w:rPr>
                <w:rFonts w:ascii="Times New Roman" w:eastAsia="Times New Roman" w:hAnsi="Times New Roman" w:cs="Times New Roman"/>
              </w:rPr>
            </w:pPr>
            <w:r>
              <w:rPr>
                <w:rFonts w:ascii="Times New Roman" w:eastAsia="Times New Roman" w:hAnsi="Times New Roman" w:cs="Times New Roman"/>
              </w:rPr>
              <w:t xml:space="preserve">  Credicardstatus= blocked OR</w:t>
            </w:r>
          </w:p>
          <w:p w:rsidR="00B60988" w:rsidRDefault="004A22C5">
            <w:pPr>
              <w:widowControl w:val="0"/>
              <w:rPr>
                <w:rFonts w:ascii="Times New Roman" w:eastAsia="Times New Roman" w:hAnsi="Times New Roman" w:cs="Times New Roman"/>
                <w:sz w:val="22"/>
                <w:szCs w:val="22"/>
              </w:rPr>
            </w:pPr>
            <w:r>
              <w:rPr>
                <w:rFonts w:ascii="Times New Roman" w:eastAsia="Times New Roman" w:hAnsi="Times New Roman" w:cs="Times New Roman"/>
              </w:rPr>
              <w:t xml:space="preserve">  Credicardstatus= low balance</w:t>
            </w:r>
          </w:p>
          <w:p w:rsidR="00B60988" w:rsidRDefault="004A22C5">
            <w:pPr>
              <w:widowControl w:val="0"/>
              <w:spacing w:before="240" w:line="276" w:lineRule="auto"/>
              <w:rPr>
                <w:rFonts w:ascii="Times New Roman" w:eastAsia="Times New Roman" w:hAnsi="Times New Roman" w:cs="Times New Roman"/>
              </w:rPr>
            </w:pPr>
            <w:r>
              <w:rPr>
                <w:rFonts w:ascii="Times New Roman" w:eastAsia="Times New Roman" w:hAnsi="Times New Roman" w:cs="Times New Roman"/>
                <w:b/>
              </w:rPr>
              <w:t>Context</w:t>
            </w:r>
            <w:r>
              <w:rPr>
                <w:rFonts w:ascii="Times New Roman" w:eastAsia="Times New Roman" w:hAnsi="Times New Roman" w:cs="Times New Roman"/>
              </w:rPr>
              <w:t xml:space="preserve"> CreditCard::DeductAmount(Creditcard_No,Productprice) Pre:</w:t>
            </w:r>
          </w:p>
          <w:p w:rsidR="00B60988" w:rsidRDefault="004A22C5">
            <w:pPr>
              <w:widowControl w:val="0"/>
              <w:spacing w:before="240" w:line="276" w:lineRule="auto"/>
              <w:rPr>
                <w:rFonts w:ascii="Times New Roman" w:eastAsia="Times New Roman" w:hAnsi="Times New Roman" w:cs="Times New Roman"/>
              </w:rPr>
            </w:pPr>
            <w:r>
              <w:rPr>
                <w:rFonts w:ascii="Times New Roman" w:eastAsia="Times New Roman" w:hAnsi="Times New Roman" w:cs="Times New Roman"/>
              </w:rPr>
              <w:t xml:space="preserve"> Creditcard_No == true AND</w:t>
            </w:r>
          </w:p>
          <w:p w:rsidR="00B60988" w:rsidRDefault="004A22C5">
            <w:pPr>
              <w:widowControl w:val="0"/>
              <w:spacing w:before="240" w:line="276" w:lineRule="auto"/>
              <w:rPr>
                <w:rFonts w:ascii="Times New Roman" w:eastAsia="Times New Roman" w:hAnsi="Times New Roman" w:cs="Times New Roman"/>
              </w:rPr>
            </w:pPr>
            <w:r>
              <w:rPr>
                <w:rFonts w:ascii="Times New Roman" w:eastAsia="Times New Roman" w:hAnsi="Times New Roman" w:cs="Times New Roman"/>
              </w:rPr>
              <w:t xml:space="preserve"> Balance &gt;= Min_balance</w:t>
            </w:r>
          </w:p>
          <w:p w:rsidR="00B60988" w:rsidRDefault="004A22C5">
            <w:pPr>
              <w:widowControl w:val="0"/>
              <w:spacing w:before="240" w:line="276" w:lineRule="auto"/>
              <w:rPr>
                <w:rFonts w:ascii="Times New Roman" w:eastAsia="Times New Roman" w:hAnsi="Times New Roman" w:cs="Times New Roman"/>
              </w:rPr>
            </w:pPr>
            <w:r>
              <w:rPr>
                <w:rFonts w:ascii="Times New Roman" w:eastAsia="Times New Roman" w:hAnsi="Times New Roman" w:cs="Times New Roman"/>
              </w:rPr>
              <w:t>Balance &gt;= productprice</w:t>
            </w:r>
          </w:p>
          <w:p w:rsidR="00B60988" w:rsidRDefault="004A22C5">
            <w:pPr>
              <w:widowControl w:val="0"/>
              <w:spacing w:before="240" w:line="276" w:lineRule="auto"/>
              <w:rPr>
                <w:rFonts w:ascii="Times New Roman" w:eastAsia="Times New Roman" w:hAnsi="Times New Roman" w:cs="Times New Roman"/>
              </w:rPr>
            </w:pPr>
            <w:r>
              <w:rPr>
                <w:rFonts w:ascii="Times New Roman" w:eastAsia="Times New Roman" w:hAnsi="Times New Roman" w:cs="Times New Roman"/>
                <w:b/>
              </w:rPr>
              <w:t>Context</w:t>
            </w:r>
            <w:r>
              <w:rPr>
                <w:rFonts w:ascii="Times New Roman" w:eastAsia="Times New Roman" w:hAnsi="Times New Roman" w:cs="Times New Roman"/>
              </w:rPr>
              <w:t xml:space="preserve"> CreditCard::DeductAmount(Creditcard_No,Productprice) Post:</w:t>
            </w:r>
          </w:p>
          <w:p w:rsidR="00B60988" w:rsidRDefault="004A22C5">
            <w:pPr>
              <w:widowControl w:val="0"/>
              <w:rPr>
                <w:rFonts w:ascii="Times New Roman" w:eastAsia="Times New Roman" w:hAnsi="Times New Roman" w:cs="Times New Roman"/>
              </w:rPr>
            </w:pPr>
            <w:r>
              <w:rPr>
                <w:rFonts w:ascii="Times New Roman" w:eastAsia="Times New Roman" w:hAnsi="Times New Roman" w:cs="Times New Roman"/>
              </w:rPr>
              <w:t xml:space="preserve">  Balance= totalbalance - productprice</w:t>
            </w:r>
          </w:p>
          <w:p w:rsidR="00B60988" w:rsidRDefault="004A22C5">
            <w:pPr>
              <w:widowControl w:val="0"/>
              <w:spacing w:before="240" w:line="276" w:lineRule="auto"/>
              <w:rPr>
                <w:rFonts w:ascii="Times New Roman" w:eastAsia="Times New Roman" w:hAnsi="Times New Roman" w:cs="Times New Roman"/>
                <w:b/>
              </w:rPr>
            </w:pPr>
            <w:r>
              <w:rPr>
                <w:rFonts w:ascii="Times New Roman" w:eastAsia="Times New Roman" w:hAnsi="Times New Roman" w:cs="Times New Roman"/>
                <w:b/>
              </w:rPr>
              <w:t>Context</w:t>
            </w:r>
            <w:r>
              <w:rPr>
                <w:rFonts w:ascii="Times New Roman" w:eastAsia="Times New Roman" w:hAnsi="Times New Roman" w:cs="Times New Roman"/>
              </w:rPr>
              <w:t xml:space="preserve"> CreditCard::UpdateAmount(Creditcard_No,productprice) </w:t>
            </w:r>
            <w:r>
              <w:rPr>
                <w:rFonts w:ascii="Times New Roman" w:eastAsia="Times New Roman" w:hAnsi="Times New Roman" w:cs="Times New Roman"/>
                <w:b/>
              </w:rPr>
              <w:t>Pre:</w:t>
            </w:r>
          </w:p>
          <w:p w:rsidR="00B60988" w:rsidRDefault="004A22C5">
            <w:pPr>
              <w:widowControl w:val="0"/>
              <w:spacing w:before="240" w:line="276" w:lineRule="auto"/>
              <w:rPr>
                <w:rFonts w:ascii="Times New Roman" w:eastAsia="Times New Roman" w:hAnsi="Times New Roman" w:cs="Times New Roman"/>
              </w:rPr>
            </w:pPr>
            <w:r>
              <w:rPr>
                <w:rFonts w:ascii="Times New Roman" w:eastAsia="Times New Roman" w:hAnsi="Times New Roman" w:cs="Times New Roman"/>
              </w:rPr>
              <w:t>Creditcard_No == true AND</w:t>
            </w:r>
          </w:p>
          <w:p w:rsidR="00B60988" w:rsidRDefault="004A22C5">
            <w:pPr>
              <w:widowControl w:val="0"/>
              <w:spacing w:before="240" w:line="276" w:lineRule="auto"/>
              <w:rPr>
                <w:rFonts w:ascii="Times New Roman" w:eastAsia="Times New Roman" w:hAnsi="Times New Roman" w:cs="Times New Roman"/>
              </w:rPr>
            </w:pPr>
            <w:r>
              <w:rPr>
                <w:rFonts w:ascii="Times New Roman" w:eastAsia="Times New Roman" w:hAnsi="Times New Roman" w:cs="Times New Roman"/>
              </w:rPr>
              <w:t>Balance &gt;= Min_balance AND</w:t>
            </w:r>
          </w:p>
          <w:p w:rsidR="00B60988" w:rsidRDefault="004A22C5">
            <w:pPr>
              <w:widowControl w:val="0"/>
              <w:spacing w:before="240" w:line="276" w:lineRule="auto"/>
              <w:rPr>
                <w:rFonts w:ascii="Times New Roman" w:eastAsia="Times New Roman" w:hAnsi="Times New Roman" w:cs="Times New Roman"/>
              </w:rPr>
            </w:pPr>
            <w:r>
              <w:rPr>
                <w:rFonts w:ascii="Times New Roman" w:eastAsia="Times New Roman" w:hAnsi="Times New Roman" w:cs="Times New Roman"/>
              </w:rPr>
              <w:t>Balance &gt;= productprice</w:t>
            </w:r>
          </w:p>
          <w:p w:rsidR="00B60988" w:rsidRDefault="004A22C5">
            <w:pPr>
              <w:widowControl w:val="0"/>
              <w:spacing w:before="240" w:line="276" w:lineRule="auto"/>
              <w:rPr>
                <w:rFonts w:ascii="Times New Roman" w:eastAsia="Times New Roman" w:hAnsi="Times New Roman" w:cs="Times New Roman"/>
                <w:b/>
              </w:rPr>
            </w:pPr>
            <w:r>
              <w:rPr>
                <w:rFonts w:ascii="Times New Roman" w:eastAsia="Times New Roman" w:hAnsi="Times New Roman" w:cs="Times New Roman"/>
                <w:b/>
              </w:rPr>
              <w:t>Context</w:t>
            </w:r>
            <w:r>
              <w:rPr>
                <w:rFonts w:ascii="Times New Roman" w:eastAsia="Times New Roman" w:hAnsi="Times New Roman" w:cs="Times New Roman"/>
              </w:rPr>
              <w:t xml:space="preserve"> CreditCard::UpdateAmount(Creditcard_No,Productprice) </w:t>
            </w:r>
            <w:r>
              <w:rPr>
                <w:rFonts w:ascii="Times New Roman" w:eastAsia="Times New Roman" w:hAnsi="Times New Roman" w:cs="Times New Roman"/>
                <w:b/>
              </w:rPr>
              <w:t>Post:</w:t>
            </w:r>
          </w:p>
          <w:p w:rsidR="00B60988" w:rsidRDefault="004A22C5">
            <w:pPr>
              <w:widowControl w:val="0"/>
              <w:spacing w:before="240" w:line="276" w:lineRule="auto"/>
              <w:rPr>
                <w:rFonts w:ascii="Times New Roman" w:eastAsia="Times New Roman" w:hAnsi="Times New Roman" w:cs="Times New Roman"/>
              </w:rPr>
            </w:pPr>
            <w:r>
              <w:rPr>
                <w:rFonts w:ascii="Times New Roman" w:eastAsia="Times New Roman" w:hAnsi="Times New Roman" w:cs="Times New Roman"/>
              </w:rPr>
              <w:t xml:space="preserve">  Balance= totalbalance - productprice OR</w:t>
            </w:r>
          </w:p>
          <w:p w:rsidR="00B60988" w:rsidRDefault="004A22C5">
            <w:pPr>
              <w:widowControl w:val="0"/>
              <w:rPr>
                <w:rFonts w:ascii="Times New Roman" w:eastAsia="Times New Roman" w:hAnsi="Times New Roman" w:cs="Times New Roman"/>
              </w:rPr>
            </w:pPr>
            <w:r>
              <w:rPr>
                <w:rFonts w:ascii="Times New Roman" w:eastAsia="Times New Roman" w:hAnsi="Times New Roman" w:cs="Times New Roman"/>
              </w:rPr>
              <w:t xml:space="preserve">  Balance= totalbalance + productprice</w:t>
            </w:r>
          </w:p>
          <w:p w:rsidR="00B60988" w:rsidRDefault="00B60988">
            <w:pPr>
              <w:widowControl w:val="0"/>
              <w:rPr>
                <w:rFonts w:ascii="Times New Roman" w:eastAsia="Times New Roman" w:hAnsi="Times New Roman" w:cs="Times New Roman"/>
              </w:rPr>
            </w:pPr>
          </w:p>
          <w:p w:rsidR="00B60988" w:rsidRDefault="00B60988">
            <w:pPr>
              <w:widowControl w:val="0"/>
              <w:rPr>
                <w:rFonts w:ascii="Times New Roman" w:eastAsia="Times New Roman" w:hAnsi="Times New Roman" w:cs="Times New Roman"/>
              </w:rPr>
            </w:pPr>
          </w:p>
        </w:tc>
      </w:tr>
    </w:tbl>
    <w:p w:rsidR="00B60988" w:rsidRDefault="00B60988"/>
    <w:p w:rsidR="00B60988" w:rsidRDefault="00B537B7">
      <w:ins w:id="46" w:author="Dr. Yongming Tang" w:date="2020-11-16T11:53:00Z">
        <w:r>
          <w:t>//</w:t>
        </w:r>
        <w:r>
          <w:t>All errors in Object Design: (-5</w:t>
        </w:r>
        <w:r>
          <w:t>)</w:t>
        </w:r>
      </w:ins>
    </w:p>
    <w:p w:rsidR="00B60988" w:rsidRDefault="004A22C5">
      <w:pPr>
        <w:pStyle w:val="Title"/>
        <w:jc w:val="center"/>
        <w:rPr>
          <w:rFonts w:ascii="Times New Roman" w:eastAsia="Times New Roman" w:hAnsi="Times New Roman" w:cs="Times New Roman"/>
        </w:rPr>
      </w:pPr>
      <w:r>
        <w:rPr>
          <w:rFonts w:ascii="Times New Roman" w:eastAsia="Times New Roman" w:hAnsi="Times New Roman" w:cs="Times New Roman"/>
        </w:rPr>
        <w:t>Part-D</w:t>
      </w:r>
    </w:p>
    <w:p w:rsidR="00B60988" w:rsidRDefault="004A22C5">
      <w:pPr>
        <w:pStyle w:val="Title"/>
        <w:jc w:val="center"/>
        <w:rPr>
          <w:rFonts w:ascii="Times New Roman" w:eastAsia="Times New Roman" w:hAnsi="Times New Roman" w:cs="Times New Roman"/>
          <w:b/>
          <w:sz w:val="32"/>
          <w:szCs w:val="32"/>
        </w:rPr>
      </w:pPr>
      <w:r>
        <w:rPr>
          <w:rFonts w:ascii="Times New Roman" w:eastAsia="Times New Roman" w:hAnsi="Times New Roman" w:cs="Times New Roman"/>
        </w:rPr>
        <w:t>System Design</w:t>
      </w:r>
    </w:p>
    <w:p w:rsidR="00B60988" w:rsidRDefault="004A22C5">
      <w:pPr>
        <w:rPr>
          <w:b/>
          <w:sz w:val="32"/>
          <w:szCs w:val="32"/>
        </w:rPr>
      </w:pPr>
      <w:r>
        <w:rPr>
          <w:rFonts w:ascii="Times New Roman" w:eastAsia="Times New Roman" w:hAnsi="Times New Roman" w:cs="Times New Roman"/>
          <w:b/>
          <w:sz w:val="32"/>
          <w:szCs w:val="32"/>
        </w:rPr>
        <w:t>Software Architecture:</w:t>
      </w:r>
    </w:p>
    <w:p w:rsidR="00B60988" w:rsidRDefault="004A22C5">
      <w:pPr>
        <w:spacing w:before="240" w:after="240" w:line="276" w:lineRule="auto"/>
        <w:rPr>
          <w:rFonts w:ascii="Times New Roman" w:eastAsia="Times New Roman" w:hAnsi="Times New Roman" w:cs="Times New Roman"/>
        </w:rPr>
      </w:pPr>
      <w:r>
        <w:rPr>
          <w:rFonts w:ascii="Times New Roman" w:eastAsia="Times New Roman" w:hAnsi="Times New Roman" w:cs="Times New Roman"/>
          <w:b/>
        </w:rPr>
        <w:t>System Design</w:t>
      </w:r>
      <w:r>
        <w:rPr>
          <w:rFonts w:ascii="Times New Roman" w:eastAsia="Times New Roman" w:hAnsi="Times New Roman" w:cs="Times New Roman"/>
        </w:rPr>
        <w:t>, including subsystems and software architecture for the system; deployment diagram; access control (one of the three: a global access table, an access control list or a capability); strategies for global control; and at least one boundary use case, such as for configuration, start-up, shut-down, or an exception handling.</w:t>
      </w:r>
    </w:p>
    <w:p w:rsidR="00B60988" w:rsidRDefault="004A22C5">
      <w:pPr>
        <w:spacing w:before="240" w:after="240" w:line="276" w:lineRule="auto"/>
        <w:rPr>
          <w:rFonts w:ascii="Times New Roman" w:eastAsia="Times New Roman" w:hAnsi="Times New Roman" w:cs="Times New Roman"/>
        </w:rPr>
      </w:pPr>
      <w:r>
        <w:rPr>
          <w:rFonts w:ascii="Times New Roman" w:eastAsia="Times New Roman" w:hAnsi="Times New Roman" w:cs="Times New Roman"/>
          <w:b/>
        </w:rPr>
        <w:t>We propose a combination of Client-Server Architecture and Model/View/Controller (MVC) architecture</w:t>
      </w:r>
      <w:r>
        <w:rPr>
          <w:rFonts w:ascii="Times New Roman" w:eastAsia="Times New Roman" w:hAnsi="Times New Roman" w:cs="Times New Roman"/>
        </w:rPr>
        <w:t>.</w:t>
      </w:r>
    </w:p>
    <w:p w:rsidR="00B60988" w:rsidRDefault="004A22C5">
      <w:pPr>
        <w:spacing w:before="240" w:after="240" w:line="276" w:lineRule="auto"/>
        <w:rPr>
          <w:rFonts w:ascii="Times New Roman" w:eastAsia="Times New Roman" w:hAnsi="Times New Roman" w:cs="Times New Roman"/>
        </w:rPr>
      </w:pPr>
      <w:r>
        <w:rPr>
          <w:rFonts w:ascii="Times New Roman" w:eastAsia="Times New Roman" w:hAnsi="Times New Roman" w:cs="Times New Roman"/>
          <w:b/>
        </w:rPr>
        <w:t xml:space="preserve">Deployment Diagram: </w:t>
      </w:r>
      <w:r>
        <w:rPr>
          <w:rFonts w:ascii="Times New Roman" w:eastAsia="Times New Roman" w:hAnsi="Times New Roman" w:cs="Times New Roman"/>
        </w:rPr>
        <w:t xml:space="preserve">is used to show the relationship between run time components and the hardware nodes </w:t>
      </w:r>
    </w:p>
    <w:p w:rsidR="00B60988" w:rsidRDefault="004A22C5">
      <w:pPr>
        <w:rPr>
          <w:b/>
          <w:sz w:val="32"/>
          <w:szCs w:val="32"/>
          <w:u w:val="single"/>
        </w:rPr>
      </w:pPr>
      <w:r>
        <w:rPr>
          <w:b/>
          <w:sz w:val="32"/>
          <w:szCs w:val="32"/>
          <w:u w:val="single"/>
        </w:rPr>
        <w:t>Deployment Diagram</w:t>
      </w:r>
    </w:p>
    <w:p w:rsidR="00B60988" w:rsidRDefault="00B60988"/>
    <w:p w:rsidR="00B60988" w:rsidRDefault="004A22C5">
      <w:r>
        <w:rPr>
          <w:noProof/>
          <w:lang w:eastAsia="zh-CN"/>
        </w:rPr>
        <w:lastRenderedPageBreak/>
        <w:drawing>
          <wp:inline distT="114300" distB="114300" distL="114300" distR="114300">
            <wp:extent cx="5943600" cy="4386263"/>
            <wp:effectExtent l="0" t="0" r="0" b="0"/>
            <wp:docPr id="32" name="image24.jpg"/>
            <wp:cNvGraphicFramePr/>
            <a:graphic xmlns:a="http://schemas.openxmlformats.org/drawingml/2006/main">
              <a:graphicData uri="http://schemas.openxmlformats.org/drawingml/2006/picture">
                <pic:pic xmlns:pic="http://schemas.openxmlformats.org/drawingml/2006/picture">
                  <pic:nvPicPr>
                    <pic:cNvPr id="0" name="image24.jpg"/>
                    <pic:cNvPicPr preferRelativeResize="0"/>
                  </pic:nvPicPr>
                  <pic:blipFill>
                    <a:blip r:embed="rId56"/>
                    <a:srcRect/>
                    <a:stretch>
                      <a:fillRect/>
                    </a:stretch>
                  </pic:blipFill>
                  <pic:spPr>
                    <a:xfrm>
                      <a:off x="0" y="0"/>
                      <a:ext cx="5943600" cy="4386263"/>
                    </a:xfrm>
                    <a:prstGeom prst="rect">
                      <a:avLst/>
                    </a:prstGeom>
                    <a:ln/>
                  </pic:spPr>
                </pic:pic>
              </a:graphicData>
            </a:graphic>
          </wp:inline>
        </w:drawing>
      </w:r>
    </w:p>
    <w:p w:rsidR="00B60988" w:rsidRDefault="004A22C5">
      <w:pPr>
        <w:rPr>
          <w:b/>
          <w:sz w:val="32"/>
          <w:szCs w:val="32"/>
          <w:u w:val="single"/>
        </w:rPr>
      </w:pPr>
      <w:r>
        <w:rPr>
          <w:b/>
          <w:sz w:val="32"/>
          <w:szCs w:val="32"/>
          <w:u w:val="single"/>
        </w:rPr>
        <w:t>Access Control</w:t>
      </w:r>
    </w:p>
    <w:p w:rsidR="00B60988" w:rsidRDefault="00B60988"/>
    <w:p w:rsidR="00B60988" w:rsidRDefault="004A22C5">
      <w:r>
        <w:t xml:space="preserve">(Customer, Order, </w:t>
      </w:r>
      <w:ins w:id="47" w:author="Dr. Yongming Tang" w:date="2020-11-16T11:18:00Z">
        <w:r w:rsidR="00E413F6">
          <w:t>View</w:t>
        </w:r>
      </w:ins>
      <w:r>
        <w:t>Orderstatus())</w:t>
      </w:r>
      <w:ins w:id="48" w:author="Dr. Yongming Tang" w:date="2020-11-16T11:18:00Z">
        <w:r w:rsidR="00E413F6">
          <w:t xml:space="preserve"> //Customers are not allowed to change Order status</w:t>
        </w:r>
      </w:ins>
      <w:ins w:id="49" w:author="Dr. Yongming Tang" w:date="2020-11-16T11:21:00Z">
        <w:r w:rsidR="00E413F6">
          <w:t>, deliver</w:t>
        </w:r>
      </w:ins>
      <w:ins w:id="50" w:author="Dr. Yongming Tang" w:date="2020-11-16T11:18:00Z">
        <w:r w:rsidR="00E413F6">
          <w:t>.</w:t>
        </w:r>
      </w:ins>
    </w:p>
    <w:p w:rsidR="00B60988" w:rsidDel="00E413F6" w:rsidRDefault="00E413F6">
      <w:pPr>
        <w:rPr>
          <w:del w:id="51" w:author="Dr. Yongming Tang" w:date="2020-11-16T11:21:00Z"/>
        </w:rPr>
      </w:pPr>
      <w:ins w:id="52" w:author="Dr. Yongming Tang" w:date="2020-11-16T11:21:00Z">
        <w:r w:rsidDel="00E413F6">
          <w:t xml:space="preserve"> </w:t>
        </w:r>
      </w:ins>
      <w:del w:id="53" w:author="Dr. Yongming Tang" w:date="2020-11-16T11:21:00Z">
        <w:r w:rsidR="004A22C5" w:rsidDel="00E413F6">
          <w:delText>(Customer, Order, Delivered())</w:delText>
        </w:r>
      </w:del>
    </w:p>
    <w:p w:rsidR="00B60988" w:rsidRDefault="004A22C5">
      <w:r>
        <w:t>(Customer, Order, Cancelle</w:t>
      </w:r>
      <w:del w:id="54" w:author="Dr. Yongming Tang" w:date="2020-11-16T11:21:00Z">
        <w:r w:rsidDel="00E413F6">
          <w:delText>d</w:delText>
        </w:r>
      </w:del>
      <w:r>
        <w:t>())</w:t>
      </w:r>
    </w:p>
    <w:p w:rsidR="00B60988" w:rsidRDefault="004A22C5">
      <w:r>
        <w:t>(Customer, Order, Place</w:t>
      </w:r>
      <w:del w:id="55" w:author="Dr. Yongming Tang" w:date="2020-11-16T11:21:00Z">
        <w:r w:rsidDel="00E413F6">
          <w:delText>d</w:delText>
        </w:r>
      </w:del>
      <w:r>
        <w:t>())</w:t>
      </w:r>
    </w:p>
    <w:p w:rsidR="00B60988" w:rsidRDefault="00B60988"/>
    <w:p w:rsidR="00B60988" w:rsidRDefault="00B60988"/>
    <w:p w:rsidR="00B60988" w:rsidRDefault="004A22C5">
      <w:r>
        <w:t>(Customer, Product, ViewProduct())</w:t>
      </w:r>
    </w:p>
    <w:p w:rsidR="00B60988" w:rsidRDefault="004A22C5">
      <w:r>
        <w:t>(Customer, Product, SearchProduct())</w:t>
      </w:r>
    </w:p>
    <w:p w:rsidR="00B60988" w:rsidRDefault="004A22C5">
      <w:r>
        <w:t>(Customer, Product, Buy())</w:t>
      </w:r>
    </w:p>
    <w:p w:rsidR="00B60988" w:rsidRDefault="004A22C5">
      <w:r>
        <w:t>(Customer, Product, Rate())</w:t>
      </w:r>
    </w:p>
    <w:p w:rsidR="00B60988" w:rsidRDefault="004A22C5">
      <w:r>
        <w:t>(Customer, Product, Review())</w:t>
      </w:r>
    </w:p>
    <w:p w:rsidR="00B60988" w:rsidDel="00E413F6" w:rsidRDefault="004A22C5">
      <w:pPr>
        <w:rPr>
          <w:del w:id="56" w:author="Dr. Yongming Tang" w:date="2020-11-16T11:22:00Z"/>
        </w:rPr>
      </w:pPr>
      <w:del w:id="57" w:author="Dr. Yongming Tang" w:date="2020-11-16T11:22:00Z">
        <w:r w:rsidDel="00E413F6">
          <w:delText>(Customer, Product, AddToWishlist())</w:delText>
        </w:r>
      </w:del>
      <w:ins w:id="58" w:author="Dr. Yongming Tang" w:date="2020-11-16T11:22:00Z">
        <w:r w:rsidR="00E413F6">
          <w:t>//</w:t>
        </w:r>
        <w:r w:rsidR="00E413F6">
          <w:t>AddToWishlist()</w:t>
        </w:r>
        <w:r w:rsidR="00E413F6">
          <w:t xml:space="preserve"> is an operation of WishList</w:t>
        </w:r>
      </w:ins>
    </w:p>
    <w:p w:rsidR="00B60988" w:rsidRDefault="00B60988"/>
    <w:p w:rsidR="00B60988" w:rsidRDefault="004A22C5">
      <w:r>
        <w:t>(Customer, ShoppingCart, AddToCart())</w:t>
      </w:r>
    </w:p>
    <w:p w:rsidR="00B60988" w:rsidRDefault="004A22C5">
      <w:r>
        <w:t>(Customer, ShoppingCart, RemoveProduct())</w:t>
      </w:r>
    </w:p>
    <w:p w:rsidR="00B60988" w:rsidRDefault="004A22C5">
      <w:r>
        <w:t>(Customer, ShoppingCart, ViewCart())</w:t>
      </w:r>
    </w:p>
    <w:p w:rsidR="00B60988" w:rsidRDefault="004A22C5">
      <w:r>
        <w:t>(Customer, ShoppingCart, ClearCart())</w:t>
      </w:r>
    </w:p>
    <w:p w:rsidR="00B60988" w:rsidRDefault="004A22C5">
      <w:r>
        <w:lastRenderedPageBreak/>
        <w:t>(Customer, ShoppingCart, SaveforLater())</w:t>
      </w:r>
    </w:p>
    <w:p w:rsidR="00B60988" w:rsidRDefault="004A22C5">
      <w:r>
        <w:t>(Customer, ShoppingCart, UpadteQuantity())</w:t>
      </w:r>
    </w:p>
    <w:p w:rsidR="00B60988" w:rsidRDefault="004A22C5">
      <w:r>
        <w:t>(Customer, ShoppingCart, TotalPrice())</w:t>
      </w:r>
    </w:p>
    <w:p w:rsidR="00B60988" w:rsidRDefault="004A22C5">
      <w:r>
        <w:t>(Customer, ShoppingCart, ShippingCharge())</w:t>
      </w:r>
    </w:p>
    <w:p w:rsidR="00B60988" w:rsidRDefault="00B60988"/>
    <w:p w:rsidR="00B60988" w:rsidRDefault="004A22C5">
      <w:r>
        <w:t>(Customer, Review , SubmitReview())</w:t>
      </w:r>
    </w:p>
    <w:p w:rsidR="00B60988" w:rsidRDefault="00B60988"/>
    <w:p w:rsidR="00B60988" w:rsidRDefault="004A22C5">
      <w:r>
        <w:t>(Customer, Payment, DisplayPaymentContent())</w:t>
      </w:r>
    </w:p>
    <w:p w:rsidR="00B60988" w:rsidRDefault="004A22C5">
      <w:r>
        <w:t xml:space="preserve">(Customer, Payment, </w:t>
      </w:r>
      <w:ins w:id="59" w:author="Dr. Yongming Tang" w:date="2020-11-16T11:25:00Z">
        <w:r w:rsidR="003042E0">
          <w:t>View</w:t>
        </w:r>
      </w:ins>
      <w:r>
        <w:t>Payment_Status())</w:t>
      </w:r>
    </w:p>
    <w:p w:rsidR="00B60988" w:rsidRDefault="004A22C5">
      <w:r>
        <w:t>(Customer, Payment, AddPayment())</w:t>
      </w:r>
    </w:p>
    <w:p w:rsidR="00B60988" w:rsidRDefault="004A22C5">
      <w:r>
        <w:t>(Customer, Payment, DeletePayment())</w:t>
      </w:r>
      <w:ins w:id="60" w:author="Dr. Yongming Tang" w:date="2020-11-16T11:25:00Z">
        <w:r w:rsidR="003042E0">
          <w:t xml:space="preserve"> //Customers may not be allowed to delete/modify any payment.</w:t>
        </w:r>
      </w:ins>
    </w:p>
    <w:p w:rsidR="00B60988" w:rsidRDefault="004A22C5">
      <w:r>
        <w:t>(Customer, Payment, ModifyPayment())</w:t>
      </w:r>
    </w:p>
    <w:p w:rsidR="00B60988" w:rsidRDefault="004A22C5">
      <w:r>
        <w:t>(Customer, Payment, Record())</w:t>
      </w:r>
    </w:p>
    <w:p w:rsidR="00B60988" w:rsidRDefault="004A22C5">
      <w:r>
        <w:t>(Customer, Payment, Confirm())</w:t>
      </w:r>
    </w:p>
    <w:p w:rsidR="00B60988" w:rsidRDefault="004A22C5">
      <w:r>
        <w:t>(Customer, Payment, Update())</w:t>
      </w:r>
    </w:p>
    <w:p w:rsidR="00B60988" w:rsidRDefault="00B60988"/>
    <w:p w:rsidR="00B60988" w:rsidRDefault="00B60988"/>
    <w:p w:rsidR="00B60988" w:rsidRDefault="004A22C5">
      <w:r>
        <w:t>(Customer, Customer, ViewProduct())</w:t>
      </w:r>
      <w:ins w:id="61" w:author="Dr. Yongming Tang" w:date="2020-11-16T11:27:00Z">
        <w:r w:rsidR="003042E0">
          <w:t xml:space="preserve"> //Operations here are not in your class Customer. Must be consistent.</w:t>
        </w:r>
      </w:ins>
    </w:p>
    <w:p w:rsidR="00B60988" w:rsidRDefault="004A22C5">
      <w:r>
        <w:t>(Customer, Customer, SearchProduct())</w:t>
      </w:r>
    </w:p>
    <w:p w:rsidR="00B60988" w:rsidRDefault="004A22C5">
      <w:r>
        <w:t>(Customer, Customer, Buy())</w:t>
      </w:r>
    </w:p>
    <w:p w:rsidR="00B60988" w:rsidRDefault="004A22C5">
      <w:r>
        <w:t>(Customer, Customer, CheckOut())</w:t>
      </w:r>
    </w:p>
    <w:p w:rsidR="00B60988" w:rsidRDefault="004A22C5">
      <w:r>
        <w:t>(Customer, Customer, UpdateAccount())</w:t>
      </w:r>
    </w:p>
    <w:p w:rsidR="00B60988" w:rsidRDefault="004A22C5">
      <w:r>
        <w:t>(Customer, Customer, AddToWishlist())</w:t>
      </w:r>
    </w:p>
    <w:p w:rsidR="00B60988" w:rsidRDefault="00B60988"/>
    <w:p w:rsidR="00B60988" w:rsidRDefault="00B60988"/>
    <w:p w:rsidR="00B60988" w:rsidRDefault="004A22C5">
      <w:r>
        <w:t>(Customer, Account, Login())</w:t>
      </w:r>
      <w:ins w:id="62" w:author="Dr. Yongming Tang" w:date="2020-11-16T11:29:00Z">
        <w:r w:rsidR="003042E0">
          <w:t xml:space="preserve"> //Account is not in your class diagram. Account is Customer.</w:t>
        </w:r>
      </w:ins>
    </w:p>
    <w:p w:rsidR="00B60988" w:rsidRDefault="004A22C5">
      <w:r>
        <w:t>(Customer, Account, Signup())</w:t>
      </w:r>
    </w:p>
    <w:p w:rsidR="00B60988" w:rsidRDefault="004A22C5">
      <w:r>
        <w:t>(Customer, Account, GuestUser())</w:t>
      </w:r>
    </w:p>
    <w:p w:rsidR="00B60988" w:rsidRDefault="004A22C5">
      <w:r>
        <w:t>(Customer, Account, Delete())</w:t>
      </w:r>
    </w:p>
    <w:p w:rsidR="00B60988" w:rsidRDefault="004A22C5">
      <w:r>
        <w:t>(Customer, Account, ChangeUsername())</w:t>
      </w:r>
    </w:p>
    <w:p w:rsidR="00B60988" w:rsidRDefault="004A22C5">
      <w:r>
        <w:t>(Customer, Account, ChangePassword())</w:t>
      </w:r>
    </w:p>
    <w:p w:rsidR="00B60988" w:rsidRDefault="004A22C5">
      <w:r>
        <w:t>(Customer, Account, UpdateInformation())</w:t>
      </w:r>
    </w:p>
    <w:p w:rsidR="00B60988" w:rsidRDefault="00B60988"/>
    <w:p w:rsidR="00B60988" w:rsidRDefault="004A22C5">
      <w:r>
        <w:t>(Customer, Credit_Card, CheckBalance())</w:t>
      </w:r>
    </w:p>
    <w:p w:rsidR="00B60988" w:rsidRDefault="004A22C5">
      <w:r>
        <w:t>(Customer, Credit_Card, DeductAmount())</w:t>
      </w:r>
    </w:p>
    <w:p w:rsidR="00B60988" w:rsidRDefault="004A22C5">
      <w:r>
        <w:t>(Customer, Credit_Card, Verify())</w:t>
      </w:r>
    </w:p>
    <w:p w:rsidR="00B60988" w:rsidRDefault="004A22C5">
      <w:r>
        <w:t>(Customer, Credit_Card, UpdateBalance())</w:t>
      </w:r>
    </w:p>
    <w:p w:rsidR="00B60988" w:rsidRDefault="004A22C5">
      <w:pPr>
        <w:spacing w:before="240" w:after="240"/>
        <w:rPr>
          <w:rFonts w:ascii="Times New Roman" w:eastAsia="Times New Roman" w:hAnsi="Times New Roman" w:cs="Times New Roman"/>
          <w:sz w:val="32"/>
          <w:szCs w:val="32"/>
          <w:u w:val="single"/>
        </w:rPr>
      </w:pPr>
      <w:r>
        <w:rPr>
          <w:rFonts w:ascii="Times New Roman" w:eastAsia="Times New Roman" w:hAnsi="Times New Roman" w:cs="Times New Roman"/>
          <w:b/>
          <w:sz w:val="32"/>
          <w:szCs w:val="32"/>
          <w:u w:val="single"/>
        </w:rPr>
        <w:t>Strategies for global control:</w:t>
      </w:r>
    </w:p>
    <w:p w:rsidR="00B60988" w:rsidRDefault="004A22C5">
      <w:pPr>
        <w:spacing w:before="240" w:line="276" w:lineRule="auto"/>
        <w:rPr>
          <w:rFonts w:ascii="Times New Roman" w:eastAsia="Times New Roman" w:hAnsi="Times New Roman" w:cs="Times New Roman"/>
        </w:rPr>
      </w:pPr>
      <w:r>
        <w:rPr>
          <w:rFonts w:ascii="Times New Roman" w:eastAsia="Times New Roman" w:hAnsi="Times New Roman" w:cs="Times New Roman"/>
        </w:rPr>
        <w:t>Both “Event-driven Control” and “Threads” are the strategies for global control as the application has multi-tasking.</w:t>
      </w:r>
    </w:p>
    <w:p w:rsidR="00B60988" w:rsidRDefault="004A22C5">
      <w:pPr>
        <w:spacing w:before="240" w:line="276" w:lineRule="auto"/>
        <w:rPr>
          <w:rFonts w:ascii="Times New Roman" w:eastAsia="Times New Roman" w:hAnsi="Times New Roman" w:cs="Times New Roman"/>
          <w:b/>
          <w:sz w:val="32"/>
          <w:szCs w:val="32"/>
          <w:u w:val="single"/>
        </w:rPr>
      </w:pPr>
      <w:r>
        <w:rPr>
          <w:rFonts w:ascii="Times New Roman" w:eastAsia="Times New Roman" w:hAnsi="Times New Roman" w:cs="Times New Roman"/>
          <w:b/>
          <w:sz w:val="32"/>
          <w:szCs w:val="32"/>
          <w:u w:val="single"/>
        </w:rPr>
        <w:lastRenderedPageBreak/>
        <w:t>Boundary Use Case:</w:t>
      </w:r>
    </w:p>
    <w:p w:rsidR="00B60988" w:rsidRDefault="00B60988"/>
    <w:tbl>
      <w:tblPr>
        <w:tblStyle w:val="aff8"/>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05"/>
        <w:gridCol w:w="6255"/>
      </w:tblGrid>
      <w:tr w:rsidR="00B60988">
        <w:tc>
          <w:tcPr>
            <w:tcW w:w="3105" w:type="dxa"/>
            <w:shd w:val="clear" w:color="auto" w:fill="auto"/>
            <w:tcMar>
              <w:top w:w="100" w:type="dxa"/>
              <w:left w:w="100" w:type="dxa"/>
              <w:bottom w:w="100" w:type="dxa"/>
              <w:right w:w="100" w:type="dxa"/>
            </w:tcMar>
          </w:tcPr>
          <w:p w:rsidR="00B60988" w:rsidRDefault="004A22C5">
            <w:pPr>
              <w:widowControl w:val="0"/>
              <w:pBdr>
                <w:top w:val="nil"/>
                <w:left w:val="nil"/>
                <w:bottom w:val="nil"/>
                <w:right w:val="nil"/>
                <w:between w:val="nil"/>
              </w:pBdr>
              <w:rPr>
                <w:rFonts w:ascii="Times New Roman" w:eastAsia="Times New Roman" w:hAnsi="Times New Roman" w:cs="Times New Roman"/>
                <w:i/>
              </w:rPr>
            </w:pPr>
            <w:r>
              <w:rPr>
                <w:rFonts w:ascii="Times New Roman" w:eastAsia="Times New Roman" w:hAnsi="Times New Roman" w:cs="Times New Roman"/>
                <w:i/>
              </w:rPr>
              <w:t>Use case name</w:t>
            </w:r>
          </w:p>
        </w:tc>
        <w:tc>
          <w:tcPr>
            <w:tcW w:w="6255" w:type="dxa"/>
            <w:shd w:val="clear" w:color="auto" w:fill="auto"/>
            <w:tcMar>
              <w:top w:w="100" w:type="dxa"/>
              <w:left w:w="100" w:type="dxa"/>
              <w:bottom w:w="100" w:type="dxa"/>
              <w:right w:w="100" w:type="dxa"/>
            </w:tcMar>
          </w:tcPr>
          <w:p w:rsidR="00B60988" w:rsidRDefault="004A22C5">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Exception handling</w:t>
            </w:r>
          </w:p>
        </w:tc>
      </w:tr>
      <w:tr w:rsidR="00B60988">
        <w:tc>
          <w:tcPr>
            <w:tcW w:w="3105" w:type="dxa"/>
            <w:shd w:val="clear" w:color="auto" w:fill="auto"/>
            <w:tcMar>
              <w:top w:w="100" w:type="dxa"/>
              <w:left w:w="100" w:type="dxa"/>
              <w:bottom w:w="100" w:type="dxa"/>
              <w:right w:w="100" w:type="dxa"/>
            </w:tcMar>
          </w:tcPr>
          <w:p w:rsidR="00B60988" w:rsidRDefault="004A22C5">
            <w:pPr>
              <w:widowControl w:val="0"/>
              <w:pBdr>
                <w:top w:val="nil"/>
                <w:left w:val="nil"/>
                <w:bottom w:val="nil"/>
                <w:right w:val="nil"/>
                <w:between w:val="nil"/>
              </w:pBdr>
              <w:rPr>
                <w:rFonts w:ascii="Times New Roman" w:eastAsia="Times New Roman" w:hAnsi="Times New Roman" w:cs="Times New Roman"/>
                <w:i/>
              </w:rPr>
            </w:pPr>
            <w:r>
              <w:rPr>
                <w:rFonts w:ascii="Times New Roman" w:eastAsia="Times New Roman" w:hAnsi="Times New Roman" w:cs="Times New Roman"/>
                <w:i/>
              </w:rPr>
              <w:t>Participating actor</w:t>
            </w:r>
          </w:p>
        </w:tc>
        <w:tc>
          <w:tcPr>
            <w:tcW w:w="6255" w:type="dxa"/>
            <w:shd w:val="clear" w:color="auto" w:fill="auto"/>
            <w:tcMar>
              <w:top w:w="100" w:type="dxa"/>
              <w:left w:w="100" w:type="dxa"/>
              <w:bottom w:w="100" w:type="dxa"/>
              <w:right w:w="100" w:type="dxa"/>
            </w:tcMar>
          </w:tcPr>
          <w:p w:rsidR="00B60988" w:rsidRDefault="004A22C5">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Initiated by customer</w:t>
            </w:r>
          </w:p>
        </w:tc>
      </w:tr>
      <w:tr w:rsidR="00B60988">
        <w:tc>
          <w:tcPr>
            <w:tcW w:w="3105" w:type="dxa"/>
            <w:shd w:val="clear" w:color="auto" w:fill="auto"/>
            <w:tcMar>
              <w:top w:w="100" w:type="dxa"/>
              <w:left w:w="100" w:type="dxa"/>
              <w:bottom w:w="100" w:type="dxa"/>
              <w:right w:w="100" w:type="dxa"/>
            </w:tcMar>
          </w:tcPr>
          <w:p w:rsidR="00B60988" w:rsidRDefault="004A22C5">
            <w:pPr>
              <w:widowControl w:val="0"/>
              <w:pBdr>
                <w:top w:val="nil"/>
                <w:left w:val="nil"/>
                <w:bottom w:val="nil"/>
                <w:right w:val="nil"/>
                <w:between w:val="nil"/>
              </w:pBdr>
              <w:rPr>
                <w:rFonts w:ascii="Times New Roman" w:eastAsia="Times New Roman" w:hAnsi="Times New Roman" w:cs="Times New Roman"/>
                <w:i/>
              </w:rPr>
            </w:pPr>
            <w:r>
              <w:rPr>
                <w:rFonts w:ascii="Times New Roman" w:eastAsia="Times New Roman" w:hAnsi="Times New Roman" w:cs="Times New Roman"/>
                <w:i/>
              </w:rPr>
              <w:t>Flow of events</w:t>
            </w:r>
          </w:p>
        </w:tc>
        <w:tc>
          <w:tcPr>
            <w:tcW w:w="6255" w:type="dxa"/>
            <w:shd w:val="clear" w:color="auto" w:fill="auto"/>
            <w:tcMar>
              <w:top w:w="100" w:type="dxa"/>
              <w:left w:w="100" w:type="dxa"/>
              <w:bottom w:w="100" w:type="dxa"/>
              <w:right w:w="100" w:type="dxa"/>
            </w:tcMar>
          </w:tcPr>
          <w:p w:rsidR="00B60988" w:rsidRDefault="004A22C5">
            <w:pPr>
              <w:widowControl w:val="0"/>
              <w:numPr>
                <w:ilvl w:val="0"/>
                <w:numId w:val="15"/>
              </w:numPr>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Customer login to the online shopping website.</w:t>
            </w:r>
          </w:p>
          <w:p w:rsidR="00B60988" w:rsidRDefault="004A22C5">
            <w:pPr>
              <w:widowControl w:val="0"/>
              <w:numPr>
                <w:ilvl w:val="0"/>
                <w:numId w:val="15"/>
              </w:numPr>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Customer search for the product by entering the product name in the search bar.</w:t>
            </w:r>
          </w:p>
          <w:p w:rsidR="00B60988" w:rsidRDefault="004A22C5">
            <w:pPr>
              <w:widowControl w:val="0"/>
              <w:numPr>
                <w:ilvl w:val="0"/>
                <w:numId w:val="15"/>
              </w:numPr>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The system throws an exception because of the internal errors.</w:t>
            </w:r>
          </w:p>
          <w:p w:rsidR="00B60988" w:rsidRDefault="004A22C5">
            <w:pPr>
              <w:widowControl w:val="0"/>
              <w:numPr>
                <w:ilvl w:val="0"/>
                <w:numId w:val="15"/>
              </w:numPr>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The system handles the exception and sends a generic output which shows the error message.</w:t>
            </w:r>
          </w:p>
          <w:p w:rsidR="00B60988" w:rsidRDefault="004A22C5">
            <w:pPr>
              <w:widowControl w:val="0"/>
              <w:numPr>
                <w:ilvl w:val="0"/>
                <w:numId w:val="15"/>
              </w:numPr>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Instead of the exception, the customer could view the error message which is generic.</w:t>
            </w:r>
          </w:p>
        </w:tc>
      </w:tr>
      <w:tr w:rsidR="00B60988">
        <w:tc>
          <w:tcPr>
            <w:tcW w:w="3105" w:type="dxa"/>
            <w:shd w:val="clear" w:color="auto" w:fill="auto"/>
            <w:tcMar>
              <w:top w:w="100" w:type="dxa"/>
              <w:left w:w="100" w:type="dxa"/>
              <w:bottom w:w="100" w:type="dxa"/>
              <w:right w:w="100" w:type="dxa"/>
            </w:tcMar>
          </w:tcPr>
          <w:p w:rsidR="00B60988" w:rsidRDefault="004A22C5">
            <w:pPr>
              <w:widowControl w:val="0"/>
              <w:pBdr>
                <w:top w:val="nil"/>
                <w:left w:val="nil"/>
                <w:bottom w:val="nil"/>
                <w:right w:val="nil"/>
                <w:between w:val="nil"/>
              </w:pBdr>
              <w:rPr>
                <w:rFonts w:ascii="Times New Roman" w:eastAsia="Times New Roman" w:hAnsi="Times New Roman" w:cs="Times New Roman"/>
                <w:i/>
              </w:rPr>
            </w:pPr>
            <w:r>
              <w:rPr>
                <w:rFonts w:ascii="Times New Roman" w:eastAsia="Times New Roman" w:hAnsi="Times New Roman" w:cs="Times New Roman"/>
                <w:i/>
              </w:rPr>
              <w:t>Entry conditions</w:t>
            </w:r>
          </w:p>
        </w:tc>
        <w:tc>
          <w:tcPr>
            <w:tcW w:w="6255" w:type="dxa"/>
            <w:shd w:val="clear" w:color="auto" w:fill="auto"/>
            <w:tcMar>
              <w:top w:w="100" w:type="dxa"/>
              <w:left w:w="100" w:type="dxa"/>
              <w:bottom w:w="100" w:type="dxa"/>
              <w:right w:w="100" w:type="dxa"/>
            </w:tcMar>
          </w:tcPr>
          <w:p w:rsidR="00B60988" w:rsidRDefault="004A22C5">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Customer logged in to the online website.</w:t>
            </w:r>
          </w:p>
        </w:tc>
      </w:tr>
      <w:tr w:rsidR="00B60988">
        <w:tc>
          <w:tcPr>
            <w:tcW w:w="3105" w:type="dxa"/>
            <w:shd w:val="clear" w:color="auto" w:fill="auto"/>
            <w:tcMar>
              <w:top w:w="100" w:type="dxa"/>
              <w:left w:w="100" w:type="dxa"/>
              <w:bottom w:w="100" w:type="dxa"/>
              <w:right w:w="100" w:type="dxa"/>
            </w:tcMar>
          </w:tcPr>
          <w:p w:rsidR="00B60988" w:rsidRDefault="004A22C5">
            <w:pPr>
              <w:widowControl w:val="0"/>
              <w:pBdr>
                <w:top w:val="nil"/>
                <w:left w:val="nil"/>
                <w:bottom w:val="nil"/>
                <w:right w:val="nil"/>
                <w:between w:val="nil"/>
              </w:pBdr>
              <w:rPr>
                <w:rFonts w:ascii="Times New Roman" w:eastAsia="Times New Roman" w:hAnsi="Times New Roman" w:cs="Times New Roman"/>
                <w:i/>
              </w:rPr>
            </w:pPr>
            <w:r>
              <w:rPr>
                <w:rFonts w:ascii="Times New Roman" w:eastAsia="Times New Roman" w:hAnsi="Times New Roman" w:cs="Times New Roman"/>
                <w:i/>
              </w:rPr>
              <w:t>Exit conditions</w:t>
            </w:r>
          </w:p>
        </w:tc>
        <w:tc>
          <w:tcPr>
            <w:tcW w:w="6255" w:type="dxa"/>
            <w:shd w:val="clear" w:color="auto" w:fill="auto"/>
            <w:tcMar>
              <w:top w:w="100" w:type="dxa"/>
              <w:left w:w="100" w:type="dxa"/>
              <w:bottom w:w="100" w:type="dxa"/>
              <w:right w:w="100" w:type="dxa"/>
            </w:tcMar>
          </w:tcPr>
          <w:p w:rsidR="00B60988" w:rsidRDefault="004A22C5">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Customer is able to view the message displayed.</w:t>
            </w:r>
          </w:p>
        </w:tc>
      </w:tr>
      <w:tr w:rsidR="00B60988">
        <w:tc>
          <w:tcPr>
            <w:tcW w:w="3105" w:type="dxa"/>
            <w:shd w:val="clear" w:color="auto" w:fill="auto"/>
            <w:tcMar>
              <w:top w:w="100" w:type="dxa"/>
              <w:left w:w="100" w:type="dxa"/>
              <w:bottom w:w="100" w:type="dxa"/>
              <w:right w:w="100" w:type="dxa"/>
            </w:tcMar>
          </w:tcPr>
          <w:p w:rsidR="00B60988" w:rsidRDefault="004A22C5">
            <w:pPr>
              <w:widowControl w:val="0"/>
              <w:pBdr>
                <w:top w:val="nil"/>
                <w:left w:val="nil"/>
                <w:bottom w:val="nil"/>
                <w:right w:val="nil"/>
                <w:between w:val="nil"/>
              </w:pBdr>
              <w:rPr>
                <w:rFonts w:ascii="Times New Roman" w:eastAsia="Times New Roman" w:hAnsi="Times New Roman" w:cs="Times New Roman"/>
                <w:i/>
              </w:rPr>
            </w:pPr>
            <w:r>
              <w:rPr>
                <w:rFonts w:ascii="Times New Roman" w:eastAsia="Times New Roman" w:hAnsi="Times New Roman" w:cs="Times New Roman"/>
                <w:i/>
              </w:rPr>
              <w:t>Quality requirements</w:t>
            </w:r>
          </w:p>
        </w:tc>
        <w:tc>
          <w:tcPr>
            <w:tcW w:w="6255" w:type="dxa"/>
            <w:shd w:val="clear" w:color="auto" w:fill="auto"/>
            <w:tcMar>
              <w:top w:w="100" w:type="dxa"/>
              <w:left w:w="100" w:type="dxa"/>
              <w:bottom w:w="100" w:type="dxa"/>
              <w:right w:w="100" w:type="dxa"/>
            </w:tcMar>
          </w:tcPr>
          <w:p w:rsidR="00B60988" w:rsidRDefault="004A22C5">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Messages are displayed to the customer which must be generic and within the 2-3 seconds.</w:t>
            </w:r>
          </w:p>
        </w:tc>
      </w:tr>
    </w:tbl>
    <w:p w:rsidR="00B60988" w:rsidRDefault="003042E0">
      <w:ins w:id="63" w:author="Dr. Yongming Tang" w:date="2020-11-16T11:30:00Z">
        <w:r>
          <w:t>//All errors in System Design: (-3)</w:t>
        </w:r>
      </w:ins>
    </w:p>
    <w:sectPr w:rsidR="00B60988">
      <w:headerReference w:type="default" r:id="rId57"/>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67A5E" w:rsidRDefault="00967A5E">
      <w:r>
        <w:separator/>
      </w:r>
    </w:p>
  </w:endnote>
  <w:endnote w:type="continuationSeparator" w:id="0">
    <w:p w:rsidR="00967A5E" w:rsidRDefault="00967A5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Noto Sans Symbols">
    <w:altName w:val="Times New Roman"/>
    <w:charset w:val="00"/>
    <w:family w:val="auto"/>
    <w:pitch w:val="default"/>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Helvetica Neue">
    <w:altName w:val="Times New Roman"/>
    <w:charset w:val="00"/>
    <w:family w:val="auto"/>
    <w:pitch w:val="default"/>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67A5E" w:rsidRDefault="00967A5E">
      <w:r>
        <w:separator/>
      </w:r>
    </w:p>
  </w:footnote>
  <w:footnote w:type="continuationSeparator" w:id="0">
    <w:p w:rsidR="00967A5E" w:rsidRDefault="00967A5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E5BD3" w:rsidRDefault="009E5BD3">
    <w:pPr>
      <w:pBdr>
        <w:top w:val="nil"/>
        <w:left w:val="nil"/>
        <w:bottom w:val="nil"/>
        <w:right w:val="nil"/>
        <w:between w:val="nil"/>
      </w:pBdr>
      <w:tabs>
        <w:tab w:val="center" w:pos="4680"/>
        <w:tab w:val="right" w:pos="9360"/>
      </w:tabs>
      <w:rPr>
        <w:color w:val="000000"/>
      </w:rPr>
    </w:pPr>
    <w:r>
      <w:rPr>
        <w:color w:val="4472C4"/>
      </w:rPr>
      <w:t>CSCI6620.81Fall 2020</w:t>
    </w:r>
  </w:p>
  <w:p w:rsidR="009E5BD3" w:rsidRDefault="009E5BD3">
    <w:pPr>
      <w:pBdr>
        <w:top w:val="nil"/>
        <w:left w:val="nil"/>
        <w:bottom w:val="nil"/>
        <w:right w:val="nil"/>
        <w:between w:val="nil"/>
      </w:pBdr>
      <w:tabs>
        <w:tab w:val="center" w:pos="4680"/>
        <w:tab w:val="right" w:pos="9360"/>
      </w:tabs>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9B34302"/>
    <w:multiLevelType w:val="multilevel"/>
    <w:tmpl w:val="BD5601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C6C2D23"/>
    <w:multiLevelType w:val="multilevel"/>
    <w:tmpl w:val="CB9A760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1C9C459F"/>
    <w:multiLevelType w:val="multilevel"/>
    <w:tmpl w:val="54C4609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1F6944C5"/>
    <w:multiLevelType w:val="multilevel"/>
    <w:tmpl w:val="FA4E1B7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21EB5DD4"/>
    <w:multiLevelType w:val="multilevel"/>
    <w:tmpl w:val="BAA61E9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23760ED8"/>
    <w:multiLevelType w:val="multilevel"/>
    <w:tmpl w:val="6A56047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286B5CFA"/>
    <w:multiLevelType w:val="multilevel"/>
    <w:tmpl w:val="51DE3E2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314B3E86"/>
    <w:multiLevelType w:val="multilevel"/>
    <w:tmpl w:val="AABA34A4"/>
    <w:lvl w:ilvl="0">
      <w:start w:val="1"/>
      <w:numFmt w:val="bullet"/>
      <w:lvlText w:val="⮚"/>
      <w:lvlJc w:val="left"/>
      <w:pPr>
        <w:ind w:left="1350" w:hanging="360"/>
      </w:pPr>
      <w:rPr>
        <w:rFonts w:ascii="Noto Sans Symbols" w:eastAsia="Noto Sans Symbols" w:hAnsi="Noto Sans Symbols" w:cs="Noto Sans Symbols"/>
      </w:rPr>
    </w:lvl>
    <w:lvl w:ilvl="1">
      <w:start w:val="1"/>
      <w:numFmt w:val="lowerLetter"/>
      <w:lvlText w:val="%2."/>
      <w:lvlJc w:val="left"/>
      <w:pPr>
        <w:ind w:left="2070" w:hanging="360"/>
      </w:pPr>
    </w:lvl>
    <w:lvl w:ilvl="2">
      <w:start w:val="1"/>
      <w:numFmt w:val="lowerRoman"/>
      <w:lvlText w:val="%3."/>
      <w:lvlJc w:val="right"/>
      <w:pPr>
        <w:ind w:left="2790" w:hanging="180"/>
      </w:pPr>
    </w:lvl>
    <w:lvl w:ilvl="3">
      <w:start w:val="1"/>
      <w:numFmt w:val="decimal"/>
      <w:lvlText w:val="%4."/>
      <w:lvlJc w:val="left"/>
      <w:pPr>
        <w:ind w:left="3510" w:hanging="360"/>
      </w:pPr>
    </w:lvl>
    <w:lvl w:ilvl="4">
      <w:start w:val="1"/>
      <w:numFmt w:val="lowerLetter"/>
      <w:lvlText w:val="%5."/>
      <w:lvlJc w:val="left"/>
      <w:pPr>
        <w:ind w:left="4230" w:hanging="360"/>
      </w:pPr>
    </w:lvl>
    <w:lvl w:ilvl="5">
      <w:start w:val="1"/>
      <w:numFmt w:val="lowerRoman"/>
      <w:lvlText w:val="%6."/>
      <w:lvlJc w:val="right"/>
      <w:pPr>
        <w:ind w:left="4950" w:hanging="180"/>
      </w:pPr>
    </w:lvl>
    <w:lvl w:ilvl="6">
      <w:start w:val="1"/>
      <w:numFmt w:val="decimal"/>
      <w:lvlText w:val="%7."/>
      <w:lvlJc w:val="left"/>
      <w:pPr>
        <w:ind w:left="5670" w:hanging="360"/>
      </w:pPr>
    </w:lvl>
    <w:lvl w:ilvl="7">
      <w:start w:val="1"/>
      <w:numFmt w:val="lowerLetter"/>
      <w:lvlText w:val="%8."/>
      <w:lvlJc w:val="left"/>
      <w:pPr>
        <w:ind w:left="6390" w:hanging="360"/>
      </w:pPr>
    </w:lvl>
    <w:lvl w:ilvl="8">
      <w:start w:val="1"/>
      <w:numFmt w:val="lowerRoman"/>
      <w:lvlText w:val="%9."/>
      <w:lvlJc w:val="right"/>
      <w:pPr>
        <w:ind w:left="7110" w:hanging="180"/>
      </w:pPr>
    </w:lvl>
  </w:abstractNum>
  <w:abstractNum w:abstractNumId="8" w15:restartNumberingAfterBreak="0">
    <w:nsid w:val="43C220B7"/>
    <w:multiLevelType w:val="multilevel"/>
    <w:tmpl w:val="836421E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47223249"/>
    <w:multiLevelType w:val="multilevel"/>
    <w:tmpl w:val="BE10F49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49965298"/>
    <w:multiLevelType w:val="multilevel"/>
    <w:tmpl w:val="9D1478FE"/>
    <w:lvl w:ilvl="0">
      <w:start w:val="1"/>
      <w:numFmt w:val="decimal"/>
      <w:lvlText w:val="%1."/>
      <w:lvlJc w:val="left"/>
      <w:pPr>
        <w:ind w:left="270" w:hanging="27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51311B28"/>
    <w:multiLevelType w:val="multilevel"/>
    <w:tmpl w:val="E6C261E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641F5292"/>
    <w:multiLevelType w:val="multilevel"/>
    <w:tmpl w:val="F10E3A2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646C4FA6"/>
    <w:multiLevelType w:val="multilevel"/>
    <w:tmpl w:val="BAE8100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66B74903"/>
    <w:multiLevelType w:val="multilevel"/>
    <w:tmpl w:val="70B0A6D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6B69734C"/>
    <w:multiLevelType w:val="multilevel"/>
    <w:tmpl w:val="09B4AE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6"/>
  </w:num>
  <w:num w:numId="2">
    <w:abstractNumId w:val="9"/>
  </w:num>
  <w:num w:numId="3">
    <w:abstractNumId w:val="8"/>
  </w:num>
  <w:num w:numId="4">
    <w:abstractNumId w:val="10"/>
  </w:num>
  <w:num w:numId="5">
    <w:abstractNumId w:val="1"/>
  </w:num>
  <w:num w:numId="6">
    <w:abstractNumId w:val="2"/>
  </w:num>
  <w:num w:numId="7">
    <w:abstractNumId w:val="7"/>
  </w:num>
  <w:num w:numId="8">
    <w:abstractNumId w:val="15"/>
  </w:num>
  <w:num w:numId="9">
    <w:abstractNumId w:val="11"/>
  </w:num>
  <w:num w:numId="10">
    <w:abstractNumId w:val="5"/>
  </w:num>
  <w:num w:numId="11">
    <w:abstractNumId w:val="14"/>
  </w:num>
  <w:num w:numId="12">
    <w:abstractNumId w:val="4"/>
  </w:num>
  <w:num w:numId="13">
    <w:abstractNumId w:val="0"/>
  </w:num>
  <w:num w:numId="14">
    <w:abstractNumId w:val="12"/>
  </w:num>
  <w:num w:numId="15">
    <w:abstractNumId w:val="13"/>
  </w:num>
  <w:num w:numId="16">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Dr. Yongming Tang">
    <w15:presenceInfo w15:providerId="AD" w15:userId="S-1-5-21-501496462-1075662908-3417849731-6410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90"/>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60988"/>
    <w:rsid w:val="000B4529"/>
    <w:rsid w:val="003042E0"/>
    <w:rsid w:val="00315777"/>
    <w:rsid w:val="003E1A58"/>
    <w:rsid w:val="00405EB9"/>
    <w:rsid w:val="004A22C5"/>
    <w:rsid w:val="00505FAD"/>
    <w:rsid w:val="00613956"/>
    <w:rsid w:val="00722486"/>
    <w:rsid w:val="00825D8D"/>
    <w:rsid w:val="008B066D"/>
    <w:rsid w:val="00967A5E"/>
    <w:rsid w:val="009B694F"/>
    <w:rsid w:val="009C2569"/>
    <w:rsid w:val="009E5BD3"/>
    <w:rsid w:val="00A84E88"/>
    <w:rsid w:val="00B537B7"/>
    <w:rsid w:val="00B60988"/>
    <w:rsid w:val="00CC45E8"/>
    <w:rsid w:val="00E413F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B8D585"/>
  <w15:docId w15:val="{44C3030B-D302-4652-8186-6C632AB897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Calibri"/>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uiPriority w:val="9"/>
    <w:qFormat/>
    <w:pPr>
      <w:keepNext/>
      <w:keepLines/>
      <w:spacing w:before="240"/>
      <w:outlineLvl w:val="0"/>
    </w:pPr>
    <w:rPr>
      <w:color w:val="2F5496"/>
      <w:sz w:val="32"/>
      <w:szCs w:val="32"/>
    </w:rPr>
  </w:style>
  <w:style w:type="paragraph" w:styleId="Heading2">
    <w:name w:val="heading 2"/>
    <w:basedOn w:val="Normal"/>
    <w:next w:val="Normal"/>
    <w:uiPriority w:val="9"/>
    <w:unhideWhenUsed/>
    <w:qFormat/>
    <w:pPr>
      <w:keepNext/>
      <w:keepLines/>
      <w:spacing w:before="40" w:line="254" w:lineRule="auto"/>
      <w:outlineLvl w:val="1"/>
    </w:pPr>
    <w:rPr>
      <w:color w:val="2F5496"/>
      <w:sz w:val="26"/>
      <w:szCs w:val="2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rPr>
      <w:sz w:val="56"/>
      <w:szCs w:val="56"/>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tblPr>
      <w:tblStyleRowBandSize w:val="1"/>
      <w:tblStyleColBandSize w:val="1"/>
      <w:tblCellMar>
        <w:top w:w="100" w:type="dxa"/>
        <w:left w:w="100" w:type="dxa"/>
        <w:bottom w:w="100" w:type="dxa"/>
        <w:right w:w="100" w:type="dxa"/>
      </w:tblCellMar>
    </w:tblPr>
  </w:style>
  <w:style w:type="table" w:customStyle="1" w:styleId="aff4">
    <w:basedOn w:val="TableNormal"/>
    <w:tblPr>
      <w:tblStyleRowBandSize w:val="1"/>
      <w:tblStyleColBandSize w:val="1"/>
      <w:tblCellMar>
        <w:top w:w="100" w:type="dxa"/>
        <w:left w:w="100" w:type="dxa"/>
        <w:bottom w:w="100" w:type="dxa"/>
        <w:right w:w="100" w:type="dxa"/>
      </w:tblCellMar>
    </w:tblPr>
  </w:style>
  <w:style w:type="table" w:customStyle="1" w:styleId="aff5">
    <w:basedOn w:val="TableNormal"/>
    <w:tblPr>
      <w:tblStyleRowBandSize w:val="1"/>
      <w:tblStyleColBandSize w:val="1"/>
      <w:tblCellMar>
        <w:top w:w="100" w:type="dxa"/>
        <w:left w:w="100" w:type="dxa"/>
        <w:bottom w:w="100" w:type="dxa"/>
        <w:right w:w="100" w:type="dxa"/>
      </w:tblCellMar>
    </w:tblPr>
  </w:style>
  <w:style w:type="table" w:customStyle="1" w:styleId="aff6">
    <w:basedOn w:val="TableNormal"/>
    <w:tblPr>
      <w:tblStyleRowBandSize w:val="1"/>
      <w:tblStyleColBandSize w:val="1"/>
      <w:tblCellMar>
        <w:top w:w="100" w:type="dxa"/>
        <w:left w:w="100" w:type="dxa"/>
        <w:bottom w:w="100" w:type="dxa"/>
        <w:right w:w="100" w:type="dxa"/>
      </w:tblCellMar>
    </w:tblPr>
  </w:style>
  <w:style w:type="table" w:customStyle="1" w:styleId="aff7">
    <w:basedOn w:val="TableNormal"/>
    <w:tblPr>
      <w:tblStyleRowBandSize w:val="1"/>
      <w:tblStyleColBandSize w:val="1"/>
      <w:tblCellMar>
        <w:top w:w="100" w:type="dxa"/>
        <w:left w:w="100" w:type="dxa"/>
        <w:bottom w:w="100" w:type="dxa"/>
        <w:right w:w="100" w:type="dxa"/>
      </w:tblCellMar>
    </w:tblPr>
  </w:style>
  <w:style w:type="table" w:customStyle="1" w:styleId="aff8">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hyperlink" Target="mailto:Ujjwal123@gmail.com" TargetMode="External"/><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image" Target="media/image1.jp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36.png"/><Relationship Id="rId59" Type="http://schemas.microsoft.com/office/2011/relationships/people" Target="peop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hyperlink" Target="mailto:Ujjwal123@gmail.com" TargetMode="External"/><Relationship Id="rId54" Type="http://schemas.openxmlformats.org/officeDocument/2006/relationships/image" Target="media/image4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hyperlink" Target="mailto:vidya12@gmail.com" TargetMode="External"/><Relationship Id="rId53" Type="http://schemas.openxmlformats.org/officeDocument/2006/relationships/image" Target="media/image43.png"/><Relationship Id="rId58"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39.png"/><Relationship Id="rId57" Type="http://schemas.openxmlformats.org/officeDocument/2006/relationships/header" Target="header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hyperlink" Target="mailto:vidya12@gmail.com" TargetMode="External"/><Relationship Id="rId52" Type="http://schemas.openxmlformats.org/officeDocument/2006/relationships/image" Target="media/image42.png"/><Relationship Id="rId6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5.png"/><Relationship Id="rId48" Type="http://schemas.openxmlformats.org/officeDocument/2006/relationships/image" Target="media/image38.png"/><Relationship Id="rId56" Type="http://schemas.openxmlformats.org/officeDocument/2006/relationships/image" Target="media/image46.jpg"/><Relationship Id="rId8" Type="http://schemas.openxmlformats.org/officeDocument/2006/relationships/image" Target="media/image2.png"/><Relationship Id="rId51" Type="http://schemas.openxmlformats.org/officeDocument/2006/relationships/image" Target="media/image41.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90</TotalTime>
  <Pages>67</Pages>
  <Words>6462</Words>
  <Characters>36835</Characters>
  <Application>Microsoft Office Word</Application>
  <DocSecurity>0</DocSecurity>
  <Lines>306</Lines>
  <Paragraphs>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43211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Dr. Yongming Tang</cp:lastModifiedBy>
  <cp:revision>15</cp:revision>
  <dcterms:created xsi:type="dcterms:W3CDTF">2020-11-14T02:32:00Z</dcterms:created>
  <dcterms:modified xsi:type="dcterms:W3CDTF">2020-11-16T17:32:00Z</dcterms:modified>
</cp:coreProperties>
</file>